
<file path=[Content_Types].xml><?xml version="1.0" encoding="utf-8"?>
<Types xmlns="http://schemas.openxmlformats.org/package/2006/content-types">
  <Default Extension="emf" ContentType="image/x-emf"/>
  <Default Extension="jpg" ContentType="image/jpeg"/>
  <Default Extension="png" ContentType="image/png"/>
  <Default Extension="ppt" ContentType="application/vnd.ms-powerpoi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F04D23" w:rsidRDefault="00CA0617" w14:paraId="00000001" w14:textId="77777777">
      <w:pPr>
        <w:widowControl w:val="0"/>
        <w:pBdr>
          <w:top w:val="nil"/>
          <w:left w:val="nil"/>
          <w:bottom w:val="nil"/>
          <w:right w:val="nil"/>
          <w:between w:val="nil"/>
        </w:pBdr>
        <w:ind w:left="0" w:hanging="2"/>
      </w:pPr>
      <w:r>
        <w:pict w14:anchorId="0E1F36F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2" style="position:absolute;margin-left:0;margin-top:0;width:50pt;height:50pt;z-index:251668992;visibility:hidden" type="#_x0000_t75">
            <v:path o:extrusionok="t"/>
            <o:lock v:ext="edit" selection="t"/>
          </v:shape>
        </w:pict>
      </w:r>
    </w:p>
    <w:p w:rsidR="00F04D23" w:rsidRDefault="009B3C90" w14:paraId="00000002" w14:textId="77777777">
      <w:pPr>
        <w:ind w:left="0" w:hanging="2"/>
        <w:jc w:val="center"/>
        <w:rPr>
          <w:sz w:val="20"/>
          <w:szCs w:val="20"/>
        </w:rPr>
      </w:pPr>
      <w:r>
        <w:rPr>
          <w:b/>
          <w:sz w:val="20"/>
          <w:szCs w:val="20"/>
        </w:rPr>
        <w:t>FORMATO PARA EL DESARROLLO DE COMPONENTE FORMATIVO</w:t>
      </w:r>
    </w:p>
    <w:p w:rsidR="00F04D23" w:rsidRDefault="00F04D23" w14:paraId="00000003" w14:textId="77777777">
      <w:pPr>
        <w:tabs>
          <w:tab w:val="left" w:pos="3224"/>
        </w:tabs>
        <w:ind w:left="0" w:hanging="2"/>
        <w:jc w:val="both"/>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F04D23" w14:paraId="5E8C1E5B" w14:textId="77777777">
        <w:trPr>
          <w:trHeight w:val="340"/>
        </w:trPr>
        <w:tc>
          <w:tcPr>
            <w:tcW w:w="3397" w:type="dxa"/>
            <w:shd w:val="clear" w:color="auto" w:fill="EDF2F8"/>
            <w:vAlign w:val="center"/>
          </w:tcPr>
          <w:p w:rsidR="00F04D23" w:rsidRDefault="009B3C90" w14:paraId="00000004" w14:textId="77777777">
            <w:pPr>
              <w:ind w:left="0" w:hanging="2"/>
              <w:jc w:val="both"/>
              <w:rPr>
                <w:sz w:val="20"/>
                <w:szCs w:val="20"/>
              </w:rPr>
            </w:pPr>
            <w:r>
              <w:rPr>
                <w:b/>
                <w:sz w:val="20"/>
                <w:szCs w:val="20"/>
              </w:rPr>
              <w:t>PROGRAMA DE FORMACIÓN</w:t>
            </w:r>
          </w:p>
        </w:tc>
        <w:tc>
          <w:tcPr>
            <w:tcW w:w="6565" w:type="dxa"/>
            <w:shd w:val="clear" w:color="auto" w:fill="EDF2F8"/>
            <w:vAlign w:val="center"/>
          </w:tcPr>
          <w:p w:rsidR="00F04D23" w:rsidRDefault="009B3C90" w14:paraId="00000005" w14:textId="77777777">
            <w:pPr>
              <w:ind w:left="0" w:hanging="2"/>
              <w:jc w:val="both"/>
              <w:rPr>
                <w:color w:val="E36C09"/>
                <w:sz w:val="20"/>
                <w:szCs w:val="20"/>
              </w:rPr>
            </w:pPr>
            <w:r>
              <w:rPr>
                <w:color w:val="000000"/>
                <w:sz w:val="20"/>
                <w:szCs w:val="20"/>
              </w:rPr>
              <w:t>Gestión de Negocios y Finanzas</w:t>
            </w:r>
          </w:p>
        </w:tc>
      </w:tr>
    </w:tbl>
    <w:p w:rsidR="00F04D23" w:rsidRDefault="00F04D23" w14:paraId="00000006" w14:textId="77777777">
      <w:pPr>
        <w:ind w:left="0" w:hanging="2"/>
        <w:jc w:val="both"/>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838"/>
        <w:gridCol w:w="2835"/>
        <w:gridCol w:w="2126"/>
        <w:gridCol w:w="3163"/>
      </w:tblGrid>
      <w:tr w:rsidR="00F04D23" w14:paraId="40758298" w14:textId="77777777">
        <w:trPr>
          <w:trHeight w:val="340"/>
        </w:trPr>
        <w:tc>
          <w:tcPr>
            <w:tcW w:w="1838" w:type="dxa"/>
            <w:shd w:val="clear" w:color="auto" w:fill="EDF2F8"/>
            <w:vAlign w:val="center"/>
          </w:tcPr>
          <w:p w:rsidR="00F04D23" w:rsidRDefault="009B3C90" w14:paraId="00000007" w14:textId="77777777">
            <w:pPr>
              <w:ind w:left="0" w:hanging="2"/>
              <w:jc w:val="both"/>
              <w:rPr>
                <w:sz w:val="20"/>
                <w:szCs w:val="20"/>
              </w:rPr>
            </w:pPr>
            <w:r>
              <w:rPr>
                <w:b/>
                <w:sz w:val="20"/>
                <w:szCs w:val="20"/>
              </w:rPr>
              <w:t>COMPETENCIA</w:t>
            </w:r>
          </w:p>
        </w:tc>
        <w:tc>
          <w:tcPr>
            <w:tcW w:w="2835" w:type="dxa"/>
            <w:shd w:val="clear" w:color="auto" w:fill="EDF2F8"/>
            <w:vAlign w:val="center"/>
          </w:tcPr>
          <w:p w:rsidR="00F04D23" w:rsidRDefault="009B3C90" w14:paraId="00000008" w14:textId="77777777">
            <w:pPr>
              <w:ind w:left="0" w:hanging="2"/>
              <w:jc w:val="both"/>
              <w:rPr>
                <w:sz w:val="20"/>
                <w:szCs w:val="20"/>
                <w:u w:val="single"/>
              </w:rPr>
            </w:pPr>
            <w:r>
              <w:rPr>
                <w:color w:val="000000"/>
                <w:sz w:val="20"/>
                <w:szCs w:val="20"/>
              </w:rPr>
              <w:t>260102034 - Medir riesgos del servicio acuerdo con marcos de referencia y proceso de negocio.</w:t>
            </w:r>
          </w:p>
        </w:tc>
        <w:tc>
          <w:tcPr>
            <w:tcW w:w="2126" w:type="dxa"/>
            <w:shd w:val="clear" w:color="auto" w:fill="EDF2F8"/>
            <w:vAlign w:val="center"/>
          </w:tcPr>
          <w:p w:rsidR="00F04D23" w:rsidRDefault="009B3C90" w14:paraId="00000009" w14:textId="77777777">
            <w:pPr>
              <w:ind w:left="0" w:hanging="2"/>
              <w:jc w:val="both"/>
              <w:rPr>
                <w:sz w:val="20"/>
                <w:szCs w:val="20"/>
              </w:rPr>
            </w:pPr>
            <w:r>
              <w:rPr>
                <w:b/>
                <w:sz w:val="20"/>
                <w:szCs w:val="20"/>
              </w:rPr>
              <w:t>RESULTADOS DE APRENDIZAJE</w:t>
            </w:r>
          </w:p>
        </w:tc>
        <w:tc>
          <w:tcPr>
            <w:tcW w:w="3163" w:type="dxa"/>
            <w:shd w:val="clear" w:color="auto" w:fill="EDF2F8"/>
            <w:vAlign w:val="center"/>
          </w:tcPr>
          <w:p w:rsidR="00F04D23" w:rsidRDefault="009B3C90" w14:paraId="0000000A" w14:textId="77777777">
            <w:pPr>
              <w:ind w:left="0" w:hanging="2"/>
              <w:jc w:val="both"/>
              <w:rPr>
                <w:sz w:val="20"/>
                <w:szCs w:val="20"/>
              </w:rPr>
            </w:pPr>
            <w:r>
              <w:rPr>
                <w:color w:val="000000"/>
                <w:sz w:val="20"/>
                <w:szCs w:val="20"/>
              </w:rPr>
              <w:t>260102034 - 01 Caracterizar tipo de negocio según condiciones del entorno.</w:t>
            </w:r>
          </w:p>
        </w:tc>
      </w:tr>
    </w:tbl>
    <w:p w:rsidR="00F04D23" w:rsidRDefault="00F04D23" w14:paraId="0000000B" w14:textId="77777777">
      <w:pPr>
        <w:ind w:left="0" w:hanging="2"/>
        <w:jc w:val="both"/>
        <w:rPr>
          <w:sz w:val="20"/>
          <w:szCs w:val="20"/>
        </w:rPr>
      </w:pPr>
    </w:p>
    <w:p w:rsidR="00F04D23" w:rsidRDefault="00F04D23" w14:paraId="0000000C" w14:textId="77777777">
      <w:pPr>
        <w:ind w:left="0" w:hanging="2"/>
        <w:jc w:val="both"/>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F04D23" w14:paraId="771FCC85" w14:textId="77777777">
        <w:trPr>
          <w:trHeight w:val="340"/>
        </w:trPr>
        <w:tc>
          <w:tcPr>
            <w:tcW w:w="3397" w:type="dxa"/>
            <w:shd w:val="clear" w:color="auto" w:fill="EDF2F8"/>
            <w:vAlign w:val="center"/>
          </w:tcPr>
          <w:p w:rsidR="00F04D23" w:rsidRDefault="009B3C90" w14:paraId="0000000D" w14:textId="77777777">
            <w:pPr>
              <w:ind w:left="0" w:hanging="2"/>
              <w:jc w:val="both"/>
              <w:rPr>
                <w:sz w:val="20"/>
                <w:szCs w:val="20"/>
              </w:rPr>
            </w:pPr>
            <w:r>
              <w:rPr>
                <w:b/>
                <w:sz w:val="20"/>
                <w:szCs w:val="20"/>
              </w:rPr>
              <w:t>NÚMERO DEL COMPONENTE FORMATIVO</w:t>
            </w:r>
          </w:p>
        </w:tc>
        <w:tc>
          <w:tcPr>
            <w:tcW w:w="6565" w:type="dxa"/>
            <w:shd w:val="clear" w:color="auto" w:fill="EDF2F8"/>
            <w:vAlign w:val="center"/>
          </w:tcPr>
          <w:p w:rsidR="00F04D23" w:rsidRDefault="009B3C90" w14:paraId="0000000E" w14:textId="77777777">
            <w:pPr>
              <w:ind w:left="0" w:hanging="2"/>
              <w:jc w:val="both"/>
              <w:rPr>
                <w:color w:val="E36C09"/>
                <w:sz w:val="20"/>
                <w:szCs w:val="20"/>
              </w:rPr>
            </w:pPr>
            <w:r>
              <w:rPr>
                <w:color w:val="000000"/>
                <w:sz w:val="20"/>
                <w:szCs w:val="20"/>
              </w:rPr>
              <w:t>CF010</w:t>
            </w:r>
          </w:p>
        </w:tc>
      </w:tr>
      <w:tr w:rsidR="00F04D23" w14:paraId="19F5F937" w14:textId="77777777">
        <w:trPr>
          <w:trHeight w:val="340"/>
        </w:trPr>
        <w:tc>
          <w:tcPr>
            <w:tcW w:w="3397" w:type="dxa"/>
            <w:shd w:val="clear" w:color="auto" w:fill="EDF2F8"/>
            <w:vAlign w:val="center"/>
          </w:tcPr>
          <w:p w:rsidR="00F04D23" w:rsidRDefault="009B3C90" w14:paraId="0000000F" w14:textId="77777777">
            <w:pPr>
              <w:ind w:left="0" w:hanging="2"/>
              <w:jc w:val="both"/>
              <w:rPr>
                <w:sz w:val="20"/>
                <w:szCs w:val="20"/>
              </w:rPr>
            </w:pPr>
            <w:r>
              <w:rPr>
                <w:b/>
                <w:sz w:val="20"/>
                <w:szCs w:val="20"/>
              </w:rPr>
              <w:t>NOMBRE DEL COMPONENTE FORMATIVO</w:t>
            </w:r>
          </w:p>
        </w:tc>
        <w:tc>
          <w:tcPr>
            <w:tcW w:w="6565" w:type="dxa"/>
            <w:shd w:val="clear" w:color="auto" w:fill="EDF2F8"/>
            <w:vAlign w:val="center"/>
          </w:tcPr>
          <w:p w:rsidR="00F04D23" w:rsidRDefault="009B3C90" w14:paraId="00000010" w14:textId="77777777">
            <w:pPr>
              <w:ind w:left="0" w:hanging="2"/>
              <w:jc w:val="both"/>
              <w:rPr>
                <w:color w:val="E36C09"/>
                <w:sz w:val="20"/>
                <w:szCs w:val="20"/>
              </w:rPr>
            </w:pPr>
            <w:r>
              <w:rPr>
                <w:color w:val="000000"/>
                <w:sz w:val="20"/>
                <w:szCs w:val="20"/>
              </w:rPr>
              <w:t xml:space="preserve">Modelos de negocio y sistema de gestión del riesgo. </w:t>
            </w:r>
          </w:p>
        </w:tc>
      </w:tr>
      <w:tr w:rsidR="00F04D23" w14:paraId="0C665FDE" w14:textId="77777777">
        <w:trPr>
          <w:trHeight w:val="340"/>
        </w:trPr>
        <w:tc>
          <w:tcPr>
            <w:tcW w:w="3397" w:type="dxa"/>
            <w:shd w:val="clear" w:color="auto" w:fill="EDF2F8"/>
            <w:vAlign w:val="center"/>
          </w:tcPr>
          <w:p w:rsidR="00F04D23" w:rsidRDefault="009B3C90" w14:paraId="00000011" w14:textId="77777777">
            <w:pPr>
              <w:ind w:left="0" w:hanging="2"/>
              <w:jc w:val="both"/>
              <w:rPr>
                <w:sz w:val="20"/>
                <w:szCs w:val="20"/>
              </w:rPr>
            </w:pPr>
            <w:r>
              <w:rPr>
                <w:b/>
                <w:sz w:val="20"/>
                <w:szCs w:val="20"/>
              </w:rPr>
              <w:t>BREVE DESCRIPCIÓN</w:t>
            </w:r>
          </w:p>
        </w:tc>
        <w:tc>
          <w:tcPr>
            <w:tcW w:w="6565" w:type="dxa"/>
            <w:shd w:val="clear" w:color="auto" w:fill="EDF2F8"/>
            <w:vAlign w:val="center"/>
          </w:tcPr>
          <w:p w:rsidR="00F04D23" w:rsidRDefault="009B3C90" w14:paraId="00000012" w14:textId="77777777">
            <w:pPr>
              <w:ind w:left="0" w:hanging="2"/>
              <w:jc w:val="both"/>
              <w:rPr>
                <w:color w:val="000000"/>
                <w:sz w:val="20"/>
                <w:szCs w:val="20"/>
              </w:rPr>
            </w:pPr>
            <w:r>
              <w:rPr>
                <w:color w:val="000000"/>
                <w:sz w:val="20"/>
                <w:szCs w:val="20"/>
              </w:rPr>
              <w:t xml:space="preserve">Estabilizar el negocio en sus inicios, durante y después del equilibrio financiero significa resguardar las oportunidades de crecimiento de amenazas y riesgos que afecten la </w:t>
            </w:r>
            <w:r>
              <w:rPr>
                <w:sz w:val="20"/>
                <w:szCs w:val="20"/>
              </w:rPr>
              <w:t>interoperabilidad</w:t>
            </w:r>
            <w:r>
              <w:rPr>
                <w:color w:val="000000"/>
                <w:sz w:val="20"/>
                <w:szCs w:val="20"/>
              </w:rPr>
              <w:t xml:space="preserve"> de las actividades y perjudiquen las estrategias y la implementación de modelos de negocios que favorecen la fundamentación de la columna vertebral de la empresa.</w:t>
            </w:r>
          </w:p>
        </w:tc>
      </w:tr>
      <w:tr w:rsidR="00F04D23" w14:paraId="4E78738E" w14:textId="77777777">
        <w:trPr>
          <w:trHeight w:val="340"/>
        </w:trPr>
        <w:tc>
          <w:tcPr>
            <w:tcW w:w="3397" w:type="dxa"/>
            <w:shd w:val="clear" w:color="auto" w:fill="EDF2F8"/>
            <w:vAlign w:val="center"/>
          </w:tcPr>
          <w:p w:rsidR="00F04D23" w:rsidRDefault="009B3C90" w14:paraId="00000013" w14:textId="77777777">
            <w:pPr>
              <w:ind w:left="0" w:hanging="2"/>
              <w:jc w:val="both"/>
              <w:rPr>
                <w:sz w:val="20"/>
                <w:szCs w:val="20"/>
              </w:rPr>
            </w:pPr>
            <w:r>
              <w:rPr>
                <w:b/>
                <w:sz w:val="20"/>
                <w:szCs w:val="20"/>
              </w:rPr>
              <w:t>PALABRAS CLAVE</w:t>
            </w:r>
          </w:p>
        </w:tc>
        <w:tc>
          <w:tcPr>
            <w:tcW w:w="6565" w:type="dxa"/>
            <w:shd w:val="clear" w:color="auto" w:fill="EDF2F8"/>
            <w:vAlign w:val="center"/>
          </w:tcPr>
          <w:p w:rsidR="00F04D23" w:rsidRDefault="009B3C90" w14:paraId="00000014" w14:textId="77777777">
            <w:pPr>
              <w:ind w:left="0" w:hanging="2"/>
              <w:jc w:val="both"/>
              <w:rPr>
                <w:color w:val="000000"/>
                <w:sz w:val="20"/>
                <w:szCs w:val="20"/>
              </w:rPr>
            </w:pPr>
            <w:r>
              <w:rPr>
                <w:color w:val="000000"/>
                <w:sz w:val="20"/>
                <w:szCs w:val="20"/>
              </w:rPr>
              <w:t>Marketing, Modelos de Negocio, Procesos, Outsourcing, vulnerabilidad.</w:t>
            </w:r>
          </w:p>
        </w:tc>
      </w:tr>
    </w:tbl>
    <w:p w:rsidR="00F04D23" w:rsidRDefault="00F04D23" w14:paraId="00000015" w14:textId="77777777">
      <w:pPr>
        <w:ind w:left="0" w:hanging="2"/>
        <w:jc w:val="both"/>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6565"/>
      </w:tblGrid>
      <w:tr w:rsidR="00F04D23" w14:paraId="7DF5F95B" w14:textId="77777777">
        <w:trPr>
          <w:trHeight w:val="340"/>
        </w:trPr>
        <w:tc>
          <w:tcPr>
            <w:tcW w:w="3397" w:type="dxa"/>
            <w:shd w:val="clear" w:color="auto" w:fill="EDF2F8"/>
            <w:vAlign w:val="center"/>
          </w:tcPr>
          <w:p w:rsidR="00F04D23" w:rsidRDefault="009B3C90" w14:paraId="00000016" w14:textId="77777777">
            <w:pPr>
              <w:ind w:left="0" w:hanging="2"/>
              <w:jc w:val="both"/>
              <w:rPr>
                <w:sz w:val="20"/>
                <w:szCs w:val="20"/>
              </w:rPr>
            </w:pPr>
            <w:r>
              <w:rPr>
                <w:b/>
                <w:sz w:val="20"/>
                <w:szCs w:val="20"/>
              </w:rPr>
              <w:t>ÁREA OCUPACIONAL</w:t>
            </w:r>
          </w:p>
        </w:tc>
        <w:tc>
          <w:tcPr>
            <w:tcW w:w="6565" w:type="dxa"/>
            <w:shd w:val="clear" w:color="auto" w:fill="EDF2F8"/>
            <w:vAlign w:val="center"/>
          </w:tcPr>
          <w:p w:rsidR="00F04D23" w:rsidRDefault="009B3C90" w14:paraId="00000017" w14:textId="77777777">
            <w:pPr>
              <w:numPr>
                <w:ilvl w:val="0"/>
                <w:numId w:val="13"/>
              </w:numPr>
              <w:pBdr>
                <w:top w:val="nil"/>
                <w:left w:val="nil"/>
                <w:bottom w:val="nil"/>
                <w:right w:val="nil"/>
                <w:between w:val="nil"/>
              </w:pBdr>
              <w:ind w:left="0" w:hanging="2"/>
              <w:jc w:val="both"/>
              <w:rPr>
                <w:color w:val="E36C09"/>
                <w:sz w:val="20"/>
                <w:szCs w:val="20"/>
              </w:rPr>
            </w:pPr>
            <w:r>
              <w:rPr>
                <w:color w:val="000000"/>
                <w:sz w:val="20"/>
                <w:szCs w:val="20"/>
              </w:rPr>
              <w:t>FINANZAS Y ADMINISTRACIÓN</w:t>
            </w:r>
          </w:p>
        </w:tc>
      </w:tr>
      <w:tr w:rsidR="00F04D23" w14:paraId="606C120A" w14:textId="77777777">
        <w:trPr>
          <w:trHeight w:val="465"/>
        </w:trPr>
        <w:tc>
          <w:tcPr>
            <w:tcW w:w="3397" w:type="dxa"/>
            <w:shd w:val="clear" w:color="auto" w:fill="EDF2F8"/>
            <w:vAlign w:val="center"/>
          </w:tcPr>
          <w:p w:rsidR="00F04D23" w:rsidRDefault="009B3C90" w14:paraId="00000018" w14:textId="77777777">
            <w:pPr>
              <w:ind w:left="0" w:hanging="2"/>
              <w:jc w:val="both"/>
              <w:rPr>
                <w:sz w:val="20"/>
                <w:szCs w:val="20"/>
              </w:rPr>
            </w:pPr>
            <w:r>
              <w:rPr>
                <w:b/>
                <w:sz w:val="20"/>
                <w:szCs w:val="20"/>
              </w:rPr>
              <w:t>IDIOMA</w:t>
            </w:r>
          </w:p>
        </w:tc>
        <w:tc>
          <w:tcPr>
            <w:tcW w:w="6565" w:type="dxa"/>
            <w:shd w:val="clear" w:color="auto" w:fill="EDF2F8"/>
            <w:vAlign w:val="center"/>
          </w:tcPr>
          <w:p w:rsidR="00F04D23" w:rsidRDefault="009B3C90" w14:paraId="00000019" w14:textId="77777777">
            <w:pPr>
              <w:ind w:left="0" w:hanging="2"/>
              <w:jc w:val="both"/>
              <w:rPr>
                <w:color w:val="E36C09"/>
                <w:sz w:val="20"/>
                <w:szCs w:val="20"/>
              </w:rPr>
            </w:pPr>
            <w:r>
              <w:rPr>
                <w:color w:val="000000"/>
                <w:sz w:val="20"/>
                <w:szCs w:val="20"/>
              </w:rPr>
              <w:t>Español</w:t>
            </w:r>
          </w:p>
        </w:tc>
      </w:tr>
    </w:tbl>
    <w:p w:rsidR="00F04D23" w:rsidRDefault="00F04D23" w14:paraId="0000001A" w14:textId="77777777">
      <w:pPr>
        <w:ind w:left="0" w:hanging="2"/>
        <w:jc w:val="both"/>
        <w:rPr>
          <w:sz w:val="20"/>
          <w:szCs w:val="20"/>
        </w:rPr>
      </w:pPr>
    </w:p>
    <w:p w:rsidR="00F04D23" w:rsidRDefault="00F04D23" w14:paraId="0000001B" w14:textId="77777777">
      <w:pPr>
        <w:ind w:left="0" w:hanging="2"/>
        <w:jc w:val="both"/>
        <w:rPr>
          <w:sz w:val="20"/>
          <w:szCs w:val="20"/>
        </w:rPr>
      </w:pPr>
    </w:p>
    <w:p w:rsidR="00F04D23" w:rsidRDefault="009B3C90" w14:paraId="0000001C"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 xml:space="preserve">TABLA DE CONTENIDOS: </w:t>
      </w:r>
    </w:p>
    <w:p w:rsidR="00F04D23" w:rsidRDefault="00F04D23" w14:paraId="0000001D" w14:textId="77777777">
      <w:pPr>
        <w:ind w:left="0" w:hanging="2"/>
        <w:jc w:val="both"/>
        <w:rPr>
          <w:sz w:val="20"/>
          <w:szCs w:val="20"/>
        </w:rPr>
      </w:pPr>
    </w:p>
    <w:p w:rsidR="00F04D23" w:rsidRDefault="009B3C90" w14:paraId="0000001E" w14:textId="77777777">
      <w:pPr>
        <w:pBdr>
          <w:top w:val="nil"/>
          <w:left w:val="nil"/>
          <w:bottom w:val="nil"/>
          <w:right w:val="nil"/>
          <w:between w:val="nil"/>
        </w:pBdr>
        <w:ind w:left="0" w:hanging="2"/>
        <w:jc w:val="both"/>
        <w:rPr>
          <w:sz w:val="20"/>
          <w:szCs w:val="20"/>
        </w:rPr>
      </w:pPr>
      <w:r>
        <w:rPr>
          <w:b/>
          <w:sz w:val="20"/>
          <w:szCs w:val="20"/>
        </w:rPr>
        <w:t>Introducción</w:t>
      </w:r>
    </w:p>
    <w:p w:rsidR="00F04D23" w:rsidRDefault="00F04D23" w14:paraId="0000001F" w14:textId="77777777">
      <w:pPr>
        <w:pBdr>
          <w:top w:val="nil"/>
          <w:left w:val="nil"/>
          <w:bottom w:val="nil"/>
          <w:right w:val="nil"/>
          <w:between w:val="nil"/>
        </w:pBdr>
        <w:ind w:left="0" w:hanging="2"/>
        <w:jc w:val="both"/>
        <w:rPr>
          <w:sz w:val="20"/>
          <w:szCs w:val="20"/>
        </w:rPr>
      </w:pPr>
      <w:bookmarkStart w:name="_heading=h.gjdgxs" w:colFirst="0" w:colLast="0" w:id="0"/>
      <w:bookmarkEnd w:id="0"/>
    </w:p>
    <w:p w:rsidR="00F04D23" w:rsidRDefault="009B3C90" w14:paraId="00000020" w14:textId="77777777">
      <w:pPr>
        <w:pBdr>
          <w:top w:val="nil"/>
          <w:left w:val="nil"/>
          <w:bottom w:val="nil"/>
          <w:right w:val="nil"/>
          <w:between w:val="nil"/>
        </w:pBdr>
        <w:ind w:left="0" w:hanging="2"/>
        <w:jc w:val="both"/>
        <w:rPr>
          <w:sz w:val="20"/>
          <w:szCs w:val="20"/>
        </w:rPr>
      </w:pPr>
      <w:r>
        <w:rPr>
          <w:b/>
          <w:sz w:val="20"/>
          <w:szCs w:val="20"/>
        </w:rPr>
        <w:t>1. Negocio</w:t>
      </w:r>
    </w:p>
    <w:p w:rsidR="00F04D23" w:rsidRDefault="009B3C90" w14:paraId="00000021" w14:textId="77777777">
      <w:pPr>
        <w:pBdr>
          <w:top w:val="nil"/>
          <w:left w:val="nil"/>
          <w:bottom w:val="nil"/>
          <w:right w:val="nil"/>
          <w:between w:val="nil"/>
        </w:pBdr>
        <w:ind w:left="0" w:hanging="2"/>
        <w:jc w:val="both"/>
        <w:rPr>
          <w:sz w:val="20"/>
          <w:szCs w:val="20"/>
        </w:rPr>
      </w:pPr>
      <w:r>
        <w:rPr>
          <w:sz w:val="20"/>
          <w:szCs w:val="20"/>
        </w:rPr>
        <w:t>1.1. Clasificación</w:t>
      </w:r>
    </w:p>
    <w:p w:rsidR="00F04D23" w:rsidRDefault="009B3C90" w14:paraId="00000022" w14:textId="77777777">
      <w:pPr>
        <w:pBdr>
          <w:top w:val="nil"/>
          <w:left w:val="nil"/>
          <w:bottom w:val="nil"/>
          <w:right w:val="nil"/>
          <w:between w:val="nil"/>
        </w:pBdr>
        <w:ind w:left="0" w:hanging="2"/>
        <w:jc w:val="both"/>
        <w:rPr>
          <w:sz w:val="20"/>
          <w:szCs w:val="20"/>
        </w:rPr>
      </w:pPr>
      <w:r>
        <w:rPr>
          <w:sz w:val="20"/>
          <w:szCs w:val="20"/>
        </w:rPr>
        <w:t>1.2. Etapas</w:t>
      </w:r>
    </w:p>
    <w:p w:rsidR="00F04D23" w:rsidRDefault="009B3C90" w14:paraId="00000023" w14:textId="77777777">
      <w:pPr>
        <w:pBdr>
          <w:top w:val="nil"/>
          <w:left w:val="nil"/>
          <w:bottom w:val="nil"/>
          <w:right w:val="nil"/>
          <w:between w:val="nil"/>
        </w:pBdr>
        <w:ind w:left="0" w:hanging="2"/>
        <w:jc w:val="both"/>
        <w:rPr>
          <w:sz w:val="20"/>
          <w:szCs w:val="20"/>
        </w:rPr>
      </w:pPr>
      <w:r>
        <w:rPr>
          <w:sz w:val="20"/>
          <w:szCs w:val="20"/>
        </w:rPr>
        <w:t>1.3. Marcos de referencia</w:t>
      </w:r>
    </w:p>
    <w:p w:rsidR="00F04D23" w:rsidRDefault="009B3C90" w14:paraId="00000024" w14:textId="77777777">
      <w:pPr>
        <w:pBdr>
          <w:top w:val="nil"/>
          <w:left w:val="nil"/>
          <w:bottom w:val="nil"/>
          <w:right w:val="nil"/>
          <w:between w:val="nil"/>
        </w:pBdr>
        <w:ind w:left="0" w:hanging="2"/>
        <w:jc w:val="both"/>
        <w:rPr>
          <w:sz w:val="20"/>
          <w:szCs w:val="20"/>
        </w:rPr>
      </w:pPr>
      <w:r>
        <w:rPr>
          <w:sz w:val="20"/>
          <w:szCs w:val="20"/>
        </w:rPr>
        <w:t>1.4. Procesos organizacionales</w:t>
      </w:r>
    </w:p>
    <w:p w:rsidR="00F04D23" w:rsidRDefault="009B3C90" w14:paraId="00000025" w14:textId="77777777">
      <w:pPr>
        <w:pBdr>
          <w:top w:val="nil"/>
          <w:left w:val="nil"/>
          <w:bottom w:val="nil"/>
          <w:right w:val="nil"/>
          <w:between w:val="nil"/>
        </w:pBdr>
        <w:ind w:left="0" w:hanging="2"/>
        <w:jc w:val="both"/>
        <w:rPr>
          <w:sz w:val="20"/>
          <w:szCs w:val="20"/>
        </w:rPr>
      </w:pPr>
      <w:r>
        <w:rPr>
          <w:sz w:val="20"/>
          <w:szCs w:val="20"/>
        </w:rPr>
        <w:t>1.5. Tercerización de servicios</w:t>
      </w:r>
    </w:p>
    <w:p w:rsidR="00F04D23" w:rsidRDefault="00F04D23" w14:paraId="00000026" w14:textId="77777777">
      <w:pPr>
        <w:pBdr>
          <w:top w:val="nil"/>
          <w:left w:val="nil"/>
          <w:bottom w:val="nil"/>
          <w:right w:val="nil"/>
          <w:between w:val="nil"/>
        </w:pBdr>
        <w:ind w:left="0" w:hanging="2"/>
        <w:jc w:val="both"/>
        <w:rPr>
          <w:sz w:val="20"/>
          <w:szCs w:val="20"/>
        </w:rPr>
      </w:pPr>
    </w:p>
    <w:p w:rsidR="00F04D23" w:rsidRDefault="009B3C90" w14:paraId="00000027" w14:textId="77777777">
      <w:pPr>
        <w:pBdr>
          <w:top w:val="nil"/>
          <w:left w:val="nil"/>
          <w:bottom w:val="nil"/>
          <w:right w:val="nil"/>
          <w:between w:val="nil"/>
        </w:pBdr>
        <w:ind w:left="0" w:hanging="2"/>
        <w:jc w:val="both"/>
        <w:rPr>
          <w:sz w:val="20"/>
          <w:szCs w:val="20"/>
        </w:rPr>
      </w:pPr>
      <w:r>
        <w:rPr>
          <w:b/>
          <w:sz w:val="20"/>
          <w:szCs w:val="20"/>
        </w:rPr>
        <w:t>2. Gestión del riesgo</w:t>
      </w:r>
    </w:p>
    <w:p w:rsidR="00F04D23" w:rsidRDefault="009B3C90" w14:paraId="00000028" w14:textId="77777777">
      <w:pPr>
        <w:pBdr>
          <w:top w:val="nil"/>
          <w:left w:val="nil"/>
          <w:bottom w:val="nil"/>
          <w:right w:val="nil"/>
          <w:between w:val="nil"/>
        </w:pBdr>
        <w:ind w:left="0" w:hanging="2"/>
        <w:jc w:val="both"/>
        <w:rPr>
          <w:sz w:val="20"/>
          <w:szCs w:val="20"/>
        </w:rPr>
      </w:pPr>
      <w:r>
        <w:rPr>
          <w:sz w:val="20"/>
          <w:szCs w:val="20"/>
        </w:rPr>
        <w:t>2.1. Indicadores</w:t>
      </w:r>
    </w:p>
    <w:p w:rsidR="00F04D23" w:rsidRDefault="009B3C90" w14:paraId="00000029" w14:textId="77777777">
      <w:pPr>
        <w:pBdr>
          <w:top w:val="nil"/>
          <w:left w:val="nil"/>
          <w:bottom w:val="nil"/>
          <w:right w:val="nil"/>
          <w:between w:val="nil"/>
        </w:pBdr>
        <w:ind w:left="0" w:hanging="2"/>
        <w:jc w:val="both"/>
        <w:rPr>
          <w:sz w:val="20"/>
          <w:szCs w:val="20"/>
        </w:rPr>
      </w:pPr>
      <w:r>
        <w:rPr>
          <w:sz w:val="20"/>
          <w:szCs w:val="20"/>
        </w:rPr>
        <w:t>2.2. Normativa</w:t>
      </w:r>
    </w:p>
    <w:p w:rsidR="00F04D23" w:rsidRDefault="00F04D23" w14:paraId="0000002A" w14:textId="77777777">
      <w:pPr>
        <w:pBdr>
          <w:top w:val="nil"/>
          <w:left w:val="nil"/>
          <w:bottom w:val="nil"/>
          <w:right w:val="nil"/>
          <w:between w:val="nil"/>
        </w:pBdr>
        <w:ind w:left="0" w:hanging="2"/>
        <w:jc w:val="both"/>
        <w:rPr>
          <w:sz w:val="20"/>
          <w:szCs w:val="20"/>
        </w:rPr>
      </w:pPr>
    </w:p>
    <w:p w:rsidR="00F04D23" w:rsidRDefault="00F04D23" w14:paraId="0000002B" w14:textId="77777777">
      <w:pPr>
        <w:pBdr>
          <w:top w:val="nil"/>
          <w:left w:val="nil"/>
          <w:bottom w:val="nil"/>
          <w:right w:val="nil"/>
          <w:between w:val="nil"/>
        </w:pBdr>
        <w:ind w:left="0" w:hanging="2"/>
        <w:jc w:val="both"/>
        <w:rPr>
          <w:sz w:val="20"/>
          <w:szCs w:val="20"/>
        </w:rPr>
      </w:pPr>
    </w:p>
    <w:p w:rsidR="00F04D23" w:rsidRDefault="00F04D23" w14:paraId="0000002C" w14:textId="77777777">
      <w:pPr>
        <w:pBdr>
          <w:top w:val="nil"/>
          <w:left w:val="nil"/>
          <w:bottom w:val="nil"/>
          <w:right w:val="nil"/>
          <w:between w:val="nil"/>
        </w:pBdr>
        <w:ind w:left="0" w:hanging="2"/>
        <w:jc w:val="both"/>
        <w:rPr>
          <w:sz w:val="20"/>
          <w:szCs w:val="20"/>
        </w:rPr>
      </w:pPr>
    </w:p>
    <w:p w:rsidR="00F04D23" w:rsidRDefault="00F04D23" w14:paraId="0000002D" w14:textId="77777777">
      <w:pPr>
        <w:pBdr>
          <w:top w:val="nil"/>
          <w:left w:val="nil"/>
          <w:bottom w:val="nil"/>
          <w:right w:val="nil"/>
          <w:between w:val="nil"/>
        </w:pBdr>
        <w:ind w:left="0" w:hanging="2"/>
        <w:jc w:val="both"/>
        <w:rPr>
          <w:sz w:val="20"/>
          <w:szCs w:val="20"/>
        </w:rPr>
      </w:pPr>
    </w:p>
    <w:p w:rsidR="00F04D23" w:rsidRDefault="00F04D23" w14:paraId="0000002E" w14:textId="77777777">
      <w:pPr>
        <w:pBdr>
          <w:top w:val="nil"/>
          <w:left w:val="nil"/>
          <w:bottom w:val="nil"/>
          <w:right w:val="nil"/>
          <w:between w:val="nil"/>
        </w:pBdr>
        <w:ind w:left="0" w:hanging="2"/>
        <w:jc w:val="both"/>
        <w:rPr>
          <w:sz w:val="20"/>
          <w:szCs w:val="20"/>
        </w:rPr>
      </w:pPr>
    </w:p>
    <w:p w:rsidR="00F04D23" w:rsidRDefault="00F04D23" w14:paraId="0000002F" w14:textId="77777777">
      <w:pPr>
        <w:pBdr>
          <w:top w:val="nil"/>
          <w:left w:val="nil"/>
          <w:bottom w:val="nil"/>
          <w:right w:val="nil"/>
          <w:between w:val="nil"/>
        </w:pBdr>
        <w:ind w:left="0" w:hanging="2"/>
        <w:jc w:val="both"/>
        <w:rPr>
          <w:sz w:val="20"/>
          <w:szCs w:val="20"/>
        </w:rPr>
      </w:pPr>
    </w:p>
    <w:p w:rsidR="00F04D23" w:rsidRDefault="009B3C90" w14:paraId="00000030" w14:textId="77777777">
      <w:pPr>
        <w:pBdr>
          <w:top w:val="nil"/>
          <w:left w:val="nil"/>
          <w:bottom w:val="nil"/>
          <w:right w:val="nil"/>
          <w:between w:val="nil"/>
        </w:pBdr>
        <w:ind w:left="0" w:hanging="2"/>
        <w:jc w:val="both"/>
        <w:rPr>
          <w:sz w:val="20"/>
          <w:szCs w:val="20"/>
        </w:rPr>
      </w:pPr>
      <w:r>
        <w:rPr>
          <w:b/>
          <w:sz w:val="20"/>
          <w:szCs w:val="20"/>
        </w:rPr>
        <w:t>INTRODUCCIÓN</w:t>
      </w:r>
    </w:p>
    <w:p w:rsidR="00F04D23" w:rsidRDefault="00F04D23" w14:paraId="00000031" w14:textId="77777777">
      <w:pPr>
        <w:pBdr>
          <w:top w:val="nil"/>
          <w:left w:val="nil"/>
          <w:bottom w:val="nil"/>
          <w:right w:val="nil"/>
          <w:between w:val="nil"/>
        </w:pBdr>
        <w:ind w:left="0" w:hanging="2"/>
        <w:jc w:val="both"/>
        <w:rPr>
          <w:sz w:val="20"/>
          <w:szCs w:val="20"/>
        </w:rPr>
      </w:pPr>
    </w:p>
    <w:p w:rsidR="00F04D23" w:rsidRDefault="00F04D23" w14:paraId="00000032" w14:textId="77777777">
      <w:pPr>
        <w:pBdr>
          <w:top w:val="nil"/>
          <w:left w:val="nil"/>
          <w:bottom w:val="nil"/>
          <w:right w:val="nil"/>
          <w:between w:val="nil"/>
        </w:pBdr>
        <w:ind w:left="0" w:hanging="2"/>
        <w:jc w:val="both"/>
        <w:rPr>
          <w:sz w:val="20"/>
          <w:szCs w:val="20"/>
        </w:rPr>
      </w:pPr>
    </w:p>
    <w:p w:rsidR="00F04D23" w:rsidRDefault="009B3C90" w14:paraId="00000033" w14:textId="77777777">
      <w:pPr>
        <w:ind w:left="0" w:hanging="2"/>
        <w:jc w:val="both"/>
        <w:rPr>
          <w:sz w:val="20"/>
          <w:szCs w:val="20"/>
        </w:rPr>
      </w:pPr>
      <w:r>
        <w:rPr>
          <w:sz w:val="20"/>
          <w:szCs w:val="20"/>
        </w:rPr>
        <w:t xml:space="preserve">Los negocios han creado la necesidad de que los desarrollos de las ideas estén fundamentados en la selección de un modelo para abarcar todos los puntos críticos y necesarios para su interrelación con el mercado. </w:t>
      </w:r>
    </w:p>
    <w:p w:rsidR="00F04D23" w:rsidRDefault="00F04D23" w14:paraId="00000034" w14:textId="77777777">
      <w:pPr>
        <w:ind w:left="0" w:hanging="2"/>
        <w:jc w:val="both"/>
        <w:rPr>
          <w:sz w:val="20"/>
          <w:szCs w:val="20"/>
        </w:rPr>
      </w:pPr>
    </w:p>
    <w:p w:rsidR="00F04D23" w:rsidRDefault="009B3C90" w14:paraId="00000035" w14:textId="77777777">
      <w:pPr>
        <w:ind w:left="0" w:hanging="2"/>
        <w:jc w:val="both"/>
        <w:rPr>
          <w:color w:val="E36C09"/>
          <w:sz w:val="20"/>
          <w:szCs w:val="20"/>
        </w:rPr>
      </w:pPr>
      <w:r>
        <w:rPr>
          <w:sz w:val="20"/>
          <w:szCs w:val="20"/>
        </w:rPr>
        <w:t xml:space="preserve">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w:t>
      </w:r>
      <w:sdt>
        <w:sdtPr>
          <w:tag w:val="goog_rdk_0"/>
          <w:id w:val="-1188749270"/>
        </w:sdtPr>
        <w:sdtEndPr/>
        <w:sdtContent>
          <w:commentRangeStart w:id="1"/>
        </w:sdtContent>
      </w:sdt>
      <w:r>
        <w:rPr>
          <w:color w:val="000000"/>
          <w:sz w:val="20"/>
          <w:szCs w:val="20"/>
        </w:rPr>
        <w:t xml:space="preserve">Modelos de negocio y sistema de gestión del riesgo. </w:t>
      </w:r>
      <w:commentRangeEnd w:id="1"/>
      <w:r>
        <w:commentReference w:id="1"/>
      </w:r>
    </w:p>
    <w:p w:rsidR="00F04D23" w:rsidRDefault="00F04D23" w14:paraId="00000036" w14:textId="77777777">
      <w:pPr>
        <w:ind w:left="0" w:hanging="2"/>
        <w:jc w:val="both"/>
        <w:rPr>
          <w:sz w:val="20"/>
          <w:szCs w:val="20"/>
        </w:rPr>
      </w:pPr>
    </w:p>
    <w:p w:rsidR="00F04D23" w:rsidRDefault="00F04D23" w14:paraId="00000037" w14:textId="77777777">
      <w:pPr>
        <w:ind w:left="0" w:hanging="2"/>
        <w:jc w:val="both"/>
        <w:rPr>
          <w:sz w:val="20"/>
          <w:szCs w:val="20"/>
        </w:rPr>
      </w:pPr>
    </w:p>
    <w:p w:rsidR="00F04D23" w:rsidRDefault="009B3C90" w14:paraId="00000038" w14:textId="77777777">
      <w:pPr>
        <w:ind w:left="0" w:hanging="2"/>
        <w:jc w:val="both"/>
        <w:rPr>
          <w:sz w:val="20"/>
          <w:szCs w:val="20"/>
        </w:rPr>
      </w:pPr>
      <w:commentRangeStart w:id="2"/>
      <w:r>
        <w:rPr>
          <w:noProof/>
          <w:sz w:val="20"/>
          <w:szCs w:val="20"/>
        </w:rPr>
        <w:drawing>
          <wp:inline distT="0" distB="0" distL="114300" distR="114300" wp14:anchorId="110992FF" wp14:editId="3758FE14">
            <wp:extent cx="5967095" cy="533400"/>
            <wp:effectExtent l="0" t="0" r="0" b="0"/>
            <wp:docPr id="10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967095" cy="533400"/>
                    </a:xfrm>
                    <a:prstGeom prst="rect">
                      <a:avLst/>
                    </a:prstGeom>
                    <a:ln/>
                  </pic:spPr>
                </pic:pic>
              </a:graphicData>
            </a:graphic>
          </wp:inline>
        </w:drawing>
      </w:r>
      <w:commentRangeEnd w:id="2"/>
      <w:r>
        <w:commentReference w:id="2"/>
      </w:r>
    </w:p>
    <w:p w:rsidR="00F04D23" w:rsidRDefault="00F04D23" w14:paraId="00000039" w14:textId="77777777">
      <w:pPr>
        <w:ind w:left="0" w:hanging="2"/>
        <w:jc w:val="both"/>
        <w:rPr>
          <w:sz w:val="20"/>
          <w:szCs w:val="20"/>
        </w:rPr>
      </w:pPr>
    </w:p>
    <w:p w:rsidR="00F04D23" w:rsidRDefault="00F04D23" w14:paraId="0000003A" w14:textId="77777777">
      <w:pPr>
        <w:pBdr>
          <w:top w:val="nil"/>
          <w:left w:val="nil"/>
          <w:bottom w:val="nil"/>
          <w:right w:val="nil"/>
          <w:between w:val="nil"/>
        </w:pBdr>
        <w:ind w:left="0" w:hanging="2"/>
        <w:jc w:val="both"/>
        <w:rPr>
          <w:sz w:val="20"/>
          <w:szCs w:val="20"/>
        </w:rPr>
      </w:pPr>
    </w:p>
    <w:p w:rsidR="00F04D23" w:rsidRDefault="009B3C90" w14:paraId="0000003B"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 xml:space="preserve">DESARROLLO DE CONTENIDOS: </w:t>
      </w:r>
    </w:p>
    <w:p w:rsidR="00F04D23" w:rsidRDefault="00F04D23" w14:paraId="0000003C" w14:textId="77777777">
      <w:pPr>
        <w:pBdr>
          <w:top w:val="nil"/>
          <w:left w:val="nil"/>
          <w:bottom w:val="nil"/>
          <w:right w:val="nil"/>
          <w:between w:val="nil"/>
        </w:pBdr>
        <w:ind w:left="0" w:hanging="2"/>
        <w:jc w:val="both"/>
        <w:rPr>
          <w:color w:val="000000"/>
          <w:sz w:val="20"/>
          <w:szCs w:val="20"/>
        </w:rPr>
      </w:pPr>
    </w:p>
    <w:p w:rsidR="00F04D23" w:rsidRDefault="009B3C90" w14:paraId="0000003D" w14:textId="77777777">
      <w:pPr>
        <w:ind w:left="0" w:hanging="2"/>
        <w:jc w:val="both"/>
        <w:rPr>
          <w:sz w:val="20"/>
          <w:szCs w:val="20"/>
        </w:rPr>
      </w:pPr>
      <w:r>
        <w:rPr>
          <w:sz w:val="20"/>
          <w:szCs w:val="20"/>
        </w:rPr>
        <w:t xml:space="preserve">1. </w:t>
      </w:r>
      <w:r>
        <w:rPr>
          <w:b/>
          <w:sz w:val="20"/>
          <w:szCs w:val="20"/>
        </w:rPr>
        <w:t>Negocio</w:t>
      </w:r>
    </w:p>
    <w:p w:rsidR="00F04D23" w:rsidRDefault="00F04D23" w14:paraId="0000003E" w14:textId="77777777">
      <w:pPr>
        <w:ind w:left="0" w:hanging="2"/>
        <w:jc w:val="both"/>
        <w:rPr>
          <w:sz w:val="20"/>
          <w:szCs w:val="20"/>
        </w:rPr>
      </w:pPr>
    </w:p>
    <w:p w:rsidR="00F04D23" w:rsidRDefault="009B3C90" w14:paraId="0000003F" w14:textId="77777777">
      <w:pPr>
        <w:ind w:left="0" w:hanging="2"/>
        <w:jc w:val="both"/>
        <w:rPr>
          <w:sz w:val="20"/>
          <w:szCs w:val="20"/>
        </w:rPr>
      </w:pPr>
      <w:r>
        <w:rPr>
          <w:sz w:val="20"/>
          <w:szCs w:val="20"/>
        </w:rPr>
        <w:t xml:space="preserve">Entiéndase negocio como la fuente de actividades de servicios, industriales, comerciales, ganadería y agricultura, construcción, transporte, financieros y profesionales que ofrece una empresa u organización apoyados en la promoción de la misión, la visión, los objetivos generales, las políticas y valores organizacionales. </w:t>
      </w:r>
    </w:p>
    <w:p w:rsidR="00F04D23" w:rsidRDefault="00F04D23" w14:paraId="00000040" w14:textId="77777777">
      <w:pPr>
        <w:ind w:left="0" w:hanging="2"/>
        <w:jc w:val="both"/>
        <w:rPr>
          <w:sz w:val="20"/>
          <w:szCs w:val="20"/>
        </w:rPr>
      </w:pPr>
    </w:p>
    <w:p w:rsidR="00F04D23" w:rsidRDefault="009B3C90" w14:paraId="00000041" w14:textId="77777777">
      <w:pPr>
        <w:ind w:left="0" w:hanging="2"/>
        <w:jc w:val="both"/>
        <w:rPr>
          <w:sz w:val="20"/>
          <w:szCs w:val="20"/>
        </w:rPr>
      </w:pPr>
      <w:r>
        <w:rPr>
          <w:sz w:val="20"/>
          <w:szCs w:val="20"/>
        </w:rPr>
        <w:t xml:space="preserve">Las empresas nacen de una idea de negocio en la que se lleva a cabo una observación de la realidad del mercado, un análisis de los factores internos y externos que influyen en la toma de decisiones para invertir en la idea, sí esta es viable se puede constituir ante la Cámara de Comercio y la DIAN con el fin de empezar a operar de manera legal. </w:t>
      </w:r>
    </w:p>
    <w:p w:rsidR="00F04D23" w:rsidRDefault="00F04D23" w14:paraId="00000042" w14:textId="77777777">
      <w:pPr>
        <w:ind w:left="0" w:hanging="2"/>
        <w:jc w:val="both"/>
        <w:rPr>
          <w:sz w:val="20"/>
          <w:szCs w:val="20"/>
        </w:rPr>
      </w:pPr>
    </w:p>
    <w:p w:rsidR="00F04D23" w:rsidRDefault="009B3C90" w14:paraId="00000043" w14:textId="77777777">
      <w:pPr>
        <w:ind w:left="0" w:hanging="2"/>
        <w:jc w:val="both"/>
        <w:rPr>
          <w:sz w:val="20"/>
          <w:szCs w:val="20"/>
        </w:rPr>
      </w:pPr>
      <w:r>
        <w:rPr>
          <w:sz w:val="20"/>
          <w:szCs w:val="20"/>
        </w:rPr>
        <w:t>Una empresa puede ser con fines de lucro cuando genera una idea de negocio donde se obtienen ingresos y puede ser sostenibilidad en el mercado a través de lo que produce o vende, pero también se consolidan empresas sin ánimo de lucro, como: las iglesias, las fuerzas militares, las fundaciones y las ONG, que benefician a la comunidad mediante el servicio que prestan sin recibir una remuneración por lo que hacen.</w:t>
      </w:r>
    </w:p>
    <w:p w:rsidR="00F04D23" w:rsidRDefault="00F04D23" w14:paraId="00000044" w14:textId="77777777">
      <w:pPr>
        <w:ind w:left="0" w:hanging="2"/>
        <w:jc w:val="both"/>
        <w:rPr>
          <w:sz w:val="20"/>
          <w:szCs w:val="20"/>
        </w:rPr>
      </w:pPr>
    </w:p>
    <w:tbl>
      <w:tblPr>
        <w:tblStyle w:val="af8"/>
        <w:tblW w:w="9765" w:type="dxa"/>
        <w:tblInd w:w="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65"/>
      </w:tblGrid>
      <w:tr w:rsidR="00F04D23" w14:paraId="5D43EBAB" w14:textId="77777777">
        <w:trPr>
          <w:trHeight w:val="1440"/>
        </w:trPr>
        <w:tc>
          <w:tcPr>
            <w:tcW w:w="9765" w:type="dxa"/>
            <w:shd w:val="clear" w:color="auto" w:fill="8EAADB"/>
          </w:tcPr>
          <w:p w:rsidR="00F04D23" w:rsidRDefault="00F04D23" w14:paraId="00000045" w14:textId="77777777">
            <w:pPr>
              <w:ind w:left="0" w:hanging="2"/>
              <w:jc w:val="both"/>
              <w:rPr>
                <w:sz w:val="20"/>
                <w:szCs w:val="20"/>
              </w:rPr>
            </w:pPr>
          </w:p>
          <w:p w:rsidR="00F04D23" w:rsidRDefault="00CA0617" w14:paraId="00000046" w14:textId="77777777">
            <w:pPr>
              <w:ind w:left="0" w:hanging="2"/>
              <w:jc w:val="both"/>
              <w:rPr>
                <w:sz w:val="20"/>
                <w:szCs w:val="20"/>
              </w:rPr>
            </w:pPr>
            <w:sdt>
              <w:sdtPr>
                <w:tag w:val="goog_rdk_1"/>
                <w:id w:val="-144898429"/>
              </w:sdtPr>
              <w:sdtEndPr/>
              <w:sdtContent>
                <w:commentRangeStart w:id="3"/>
              </w:sdtContent>
            </w:sdt>
            <w:r w:rsidR="009B3C90">
              <w:rPr>
                <w:b/>
                <w:sz w:val="20"/>
                <w:szCs w:val="20"/>
              </w:rPr>
              <w:t>Importante…</w:t>
            </w:r>
          </w:p>
          <w:p w:rsidR="00F04D23" w:rsidRDefault="00F04D23" w14:paraId="00000047" w14:textId="77777777">
            <w:pPr>
              <w:ind w:left="0" w:hanging="2"/>
              <w:jc w:val="both"/>
              <w:rPr>
                <w:sz w:val="20"/>
                <w:szCs w:val="20"/>
              </w:rPr>
            </w:pPr>
          </w:p>
          <w:p w:rsidR="00F04D23" w:rsidRDefault="009B3C90" w14:paraId="00000048" w14:textId="77777777">
            <w:pPr>
              <w:ind w:left="0" w:hanging="2"/>
              <w:jc w:val="both"/>
              <w:rPr>
                <w:sz w:val="20"/>
                <w:szCs w:val="20"/>
              </w:rPr>
            </w:pPr>
            <w:r>
              <w:rPr>
                <w:b/>
                <w:sz w:val="20"/>
                <w:szCs w:val="20"/>
              </w:rPr>
              <w:t>La idea de negocio tiene su génesis en la necesidad o preferencia de un producto o servicio que llame el interés de cliente o usuario y del cual este, está dispuesto a comprar y pagar.</w:t>
            </w:r>
            <w:r>
              <w:rPr>
                <w:sz w:val="20"/>
                <w:szCs w:val="20"/>
              </w:rPr>
              <w:t xml:space="preserve"> </w:t>
            </w:r>
            <w:commentRangeEnd w:id="3"/>
            <w:r>
              <w:commentReference w:id="3"/>
            </w:r>
          </w:p>
        </w:tc>
      </w:tr>
    </w:tbl>
    <w:p w:rsidR="00F04D23" w:rsidRDefault="00F04D23" w14:paraId="00000049" w14:textId="77777777">
      <w:pPr>
        <w:ind w:left="0" w:hanging="2"/>
        <w:jc w:val="both"/>
        <w:rPr>
          <w:sz w:val="20"/>
          <w:szCs w:val="20"/>
        </w:rPr>
      </w:pPr>
    </w:p>
    <w:p w:rsidR="00F04D23" w:rsidRDefault="009B3C90" w14:paraId="0000004A" w14:textId="77777777">
      <w:pPr>
        <w:ind w:left="0" w:hanging="2"/>
        <w:jc w:val="both"/>
        <w:rPr>
          <w:sz w:val="20"/>
          <w:szCs w:val="20"/>
        </w:rPr>
      </w:pPr>
      <w:r>
        <w:rPr>
          <w:sz w:val="20"/>
          <w:szCs w:val="20"/>
        </w:rPr>
        <w:t>La mayoría de los negocios nacen al hacer la identificación de necesidades por satisfacer en un sector de la población, lo cual genera ganancias para el emprendedor, pero esto solo se da si se parte de una investigación del producto, del mercado y de la competencia, entre otros factores, lo cual lleva a la conclusión de factibilidad del mismo.</w:t>
      </w:r>
    </w:p>
    <w:p w:rsidR="00F04D23" w:rsidRDefault="00F04D23" w14:paraId="0000004B" w14:textId="77777777">
      <w:pPr>
        <w:ind w:left="0" w:hanging="2"/>
        <w:jc w:val="both"/>
        <w:rPr>
          <w:sz w:val="20"/>
          <w:szCs w:val="20"/>
        </w:rPr>
      </w:pPr>
    </w:p>
    <w:p w:rsidR="00F04D23" w:rsidRDefault="009B3C90" w14:paraId="0000004C" w14:textId="77777777">
      <w:pPr>
        <w:ind w:left="0" w:hanging="2"/>
        <w:jc w:val="both"/>
        <w:rPr>
          <w:sz w:val="20"/>
          <w:szCs w:val="20"/>
        </w:rPr>
      </w:pPr>
      <w:r>
        <w:rPr>
          <w:sz w:val="20"/>
          <w:szCs w:val="20"/>
        </w:rPr>
        <w:t>Ahora bien, las ideas de negocios son ejecutadas basadas en el estudio de los modelos de negocios ya existentes, basta con revisar la competencia y lo que ha dado resultado para deducir el modelo de negocio que necesita para generar inversión y financiamiento. Por lo anterior, es importante profundizar en la importancia del modelo de negocio como eje central para una nueva empresa o la ampliación de una línea de producto de una empresa existente.</w:t>
      </w:r>
    </w:p>
    <w:p w:rsidR="00F04D23" w:rsidRDefault="00F04D23" w14:paraId="0000004D" w14:textId="77777777">
      <w:pPr>
        <w:ind w:left="0" w:hanging="2"/>
        <w:jc w:val="both"/>
        <w:rPr>
          <w:sz w:val="20"/>
          <w:szCs w:val="20"/>
        </w:rPr>
      </w:pPr>
    </w:p>
    <w:p w:rsidR="00F04D23" w:rsidRDefault="009B3C90" w14:paraId="0000004E" w14:textId="77777777">
      <w:pPr>
        <w:numPr>
          <w:ilvl w:val="0"/>
          <w:numId w:val="6"/>
        </w:numPr>
        <w:ind w:left="0" w:hanging="2"/>
        <w:jc w:val="both"/>
        <w:rPr>
          <w:sz w:val="20"/>
          <w:szCs w:val="20"/>
        </w:rPr>
      </w:pPr>
      <w:r>
        <w:rPr>
          <w:b/>
          <w:sz w:val="20"/>
          <w:szCs w:val="20"/>
        </w:rPr>
        <w:t>Modelos de Negocio</w:t>
      </w:r>
    </w:p>
    <w:p w:rsidR="00F04D23" w:rsidRDefault="00F04D23" w14:paraId="0000004F" w14:textId="77777777">
      <w:pPr>
        <w:ind w:left="0" w:hanging="2"/>
        <w:jc w:val="both"/>
        <w:rPr>
          <w:sz w:val="20"/>
          <w:szCs w:val="20"/>
        </w:rPr>
      </w:pPr>
    </w:p>
    <w:p w:rsidR="00F04D23" w:rsidRDefault="009B3C90" w14:paraId="00000050" w14:textId="77777777">
      <w:pPr>
        <w:ind w:left="0" w:hanging="2"/>
        <w:jc w:val="both"/>
        <w:rPr>
          <w:sz w:val="20"/>
          <w:szCs w:val="20"/>
        </w:rPr>
      </w:pPr>
      <w:r>
        <w:rPr>
          <w:sz w:val="20"/>
          <w:szCs w:val="20"/>
        </w:rPr>
        <w:t>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rsidR="00F04D23" w:rsidRDefault="00F04D23" w14:paraId="00000051" w14:textId="77777777">
      <w:pPr>
        <w:ind w:left="0" w:hanging="2"/>
        <w:jc w:val="both"/>
        <w:rPr>
          <w:sz w:val="20"/>
          <w:szCs w:val="20"/>
        </w:rPr>
      </w:pPr>
    </w:p>
    <w:p w:rsidR="00F04D23" w:rsidRDefault="00CA0617" w14:paraId="00000052" w14:textId="77777777">
      <w:pPr>
        <w:numPr>
          <w:ilvl w:val="0"/>
          <w:numId w:val="24"/>
        </w:numPr>
        <w:ind w:left="0" w:hanging="2"/>
        <w:jc w:val="both"/>
        <w:rPr>
          <w:sz w:val="20"/>
          <w:szCs w:val="20"/>
        </w:rPr>
      </w:pPr>
      <w:sdt>
        <w:sdtPr>
          <w:tag w:val="goog_rdk_2"/>
          <w:id w:val="594134134"/>
        </w:sdtPr>
        <w:sdtEndPr/>
        <w:sdtContent>
          <w:commentRangeStart w:id="4"/>
        </w:sdtContent>
      </w:sdt>
      <w:r w:rsidR="009B3C90">
        <w:rPr>
          <w:sz w:val="20"/>
          <w:szCs w:val="20"/>
        </w:rPr>
        <w:t xml:space="preserve">El mercado objetivo, </w:t>
      </w:r>
    </w:p>
    <w:p w:rsidR="00F04D23" w:rsidRDefault="009B3C90" w14:paraId="00000053" w14:textId="77777777">
      <w:pPr>
        <w:numPr>
          <w:ilvl w:val="0"/>
          <w:numId w:val="24"/>
        </w:numPr>
        <w:ind w:left="0" w:hanging="2"/>
        <w:jc w:val="both"/>
        <w:rPr>
          <w:sz w:val="20"/>
          <w:szCs w:val="20"/>
        </w:rPr>
      </w:pPr>
      <w:r>
        <w:rPr>
          <w:sz w:val="20"/>
          <w:szCs w:val="20"/>
        </w:rPr>
        <w:t>Lo que desea vender o el servicio que quiere ofrecer,</w:t>
      </w:r>
    </w:p>
    <w:p w:rsidR="00F04D23" w:rsidRDefault="009B3C90" w14:paraId="00000054" w14:textId="77777777">
      <w:pPr>
        <w:numPr>
          <w:ilvl w:val="0"/>
          <w:numId w:val="24"/>
        </w:numPr>
        <w:ind w:left="0" w:hanging="2"/>
        <w:jc w:val="both"/>
        <w:rPr>
          <w:sz w:val="20"/>
          <w:szCs w:val="20"/>
        </w:rPr>
      </w:pPr>
      <w:r>
        <w:rPr>
          <w:sz w:val="20"/>
          <w:szCs w:val="20"/>
        </w:rPr>
        <w:t>Los precios del producto en el mercado en general.</w:t>
      </w:r>
    </w:p>
    <w:p w:rsidR="00F04D23" w:rsidRDefault="009B3C90" w14:paraId="00000055" w14:textId="77777777">
      <w:pPr>
        <w:numPr>
          <w:ilvl w:val="0"/>
          <w:numId w:val="24"/>
        </w:numPr>
        <w:ind w:left="0" w:hanging="2"/>
        <w:jc w:val="both"/>
        <w:rPr>
          <w:sz w:val="20"/>
          <w:szCs w:val="20"/>
        </w:rPr>
      </w:pPr>
      <w:r>
        <w:rPr>
          <w:sz w:val="20"/>
          <w:szCs w:val="20"/>
        </w:rPr>
        <w:t>Los costos para la producción del producto o la prestación del servicio,</w:t>
      </w:r>
    </w:p>
    <w:p w:rsidR="00F04D23" w:rsidRDefault="009B3C90" w14:paraId="00000056" w14:textId="77777777">
      <w:pPr>
        <w:numPr>
          <w:ilvl w:val="0"/>
          <w:numId w:val="24"/>
        </w:numPr>
        <w:ind w:left="0" w:hanging="2"/>
        <w:jc w:val="both"/>
        <w:rPr>
          <w:sz w:val="20"/>
          <w:szCs w:val="20"/>
        </w:rPr>
      </w:pPr>
      <w:r>
        <w:rPr>
          <w:sz w:val="20"/>
          <w:szCs w:val="20"/>
        </w:rPr>
        <w:t xml:space="preserve">Los gastos adicionales, </w:t>
      </w:r>
    </w:p>
    <w:p w:rsidR="00F04D23" w:rsidRDefault="009B3C90" w14:paraId="00000057" w14:textId="77777777">
      <w:pPr>
        <w:numPr>
          <w:ilvl w:val="0"/>
          <w:numId w:val="24"/>
        </w:numPr>
        <w:ind w:left="0" w:hanging="2"/>
        <w:jc w:val="both"/>
        <w:rPr>
          <w:sz w:val="20"/>
          <w:szCs w:val="20"/>
        </w:rPr>
      </w:pPr>
      <w:r>
        <w:rPr>
          <w:sz w:val="20"/>
          <w:szCs w:val="20"/>
        </w:rPr>
        <w:t xml:space="preserve">El talento humano potencial que requerirá, </w:t>
      </w:r>
    </w:p>
    <w:p w:rsidR="00F04D23" w:rsidRDefault="009B3C90" w14:paraId="00000058" w14:textId="77777777">
      <w:pPr>
        <w:numPr>
          <w:ilvl w:val="0"/>
          <w:numId w:val="24"/>
        </w:numPr>
        <w:ind w:left="0" w:hanging="2"/>
        <w:jc w:val="both"/>
        <w:rPr>
          <w:sz w:val="20"/>
          <w:szCs w:val="20"/>
        </w:rPr>
      </w:pPr>
      <w:r>
        <w:rPr>
          <w:sz w:val="20"/>
          <w:szCs w:val="20"/>
        </w:rPr>
        <w:t xml:space="preserve">El análisis de los desafíos en prospectiva con el producto o el servicio. </w:t>
      </w:r>
    </w:p>
    <w:p w:rsidR="00F04D23" w:rsidRDefault="009B3C90" w14:paraId="00000059" w14:textId="77777777">
      <w:pPr>
        <w:numPr>
          <w:ilvl w:val="0"/>
          <w:numId w:val="24"/>
        </w:numPr>
        <w:ind w:left="0" w:hanging="2"/>
        <w:jc w:val="both"/>
        <w:rPr>
          <w:sz w:val="20"/>
          <w:szCs w:val="20"/>
        </w:rPr>
      </w:pPr>
      <w:r>
        <w:rPr>
          <w:sz w:val="20"/>
          <w:szCs w:val="20"/>
        </w:rPr>
        <w:t>La competencia directa e indirecta y</w:t>
      </w:r>
    </w:p>
    <w:p w:rsidR="00F04D23" w:rsidRDefault="009B3C90" w14:paraId="0000005A" w14:textId="77777777">
      <w:pPr>
        <w:numPr>
          <w:ilvl w:val="0"/>
          <w:numId w:val="24"/>
        </w:numPr>
        <w:ind w:left="0" w:hanging="2"/>
        <w:jc w:val="both"/>
        <w:rPr>
          <w:sz w:val="20"/>
          <w:szCs w:val="20"/>
        </w:rPr>
      </w:pPr>
      <w:r>
        <w:rPr>
          <w:sz w:val="20"/>
          <w:szCs w:val="20"/>
        </w:rPr>
        <w:t>Las oportunidades para el financiamiento del emprendimiento o negocio.</w:t>
      </w:r>
      <w:commentRangeEnd w:id="4"/>
      <w:r>
        <w:commentReference w:id="4"/>
      </w:r>
    </w:p>
    <w:p w:rsidR="00F04D23" w:rsidRDefault="00F04D23" w14:paraId="0000005B" w14:textId="77777777">
      <w:pPr>
        <w:ind w:left="0" w:hanging="2"/>
        <w:jc w:val="both"/>
        <w:rPr>
          <w:sz w:val="20"/>
          <w:szCs w:val="20"/>
        </w:rPr>
      </w:pPr>
    </w:p>
    <w:p w:rsidR="00F04D23" w:rsidRDefault="009B3C90" w14:paraId="0000005C" w14:textId="77777777">
      <w:pPr>
        <w:ind w:left="0" w:hanging="2"/>
        <w:jc w:val="both"/>
        <w:rPr>
          <w:sz w:val="20"/>
          <w:szCs w:val="20"/>
        </w:rPr>
      </w:pPr>
      <w:r>
        <w:rPr>
          <w:sz w:val="20"/>
          <w:szCs w:val="20"/>
        </w:rPr>
        <w:t>Los modelos de negocios son necesarios para hacer negocios de manera rentable focalizándose en las estrategias de las que dispone la empresa. Aquí es vital hablar de un término clave: la inversión, es decir la persona o personas que están dispuestos a invertir, por lo que cualquier toma de decisiones parte del análisis de la idea de negocio.</w:t>
      </w:r>
    </w:p>
    <w:p w:rsidR="00F04D23" w:rsidRDefault="00F04D23" w14:paraId="0000005D" w14:textId="77777777">
      <w:pPr>
        <w:ind w:left="0" w:hanging="2"/>
        <w:jc w:val="both"/>
        <w:rPr>
          <w:sz w:val="20"/>
          <w:szCs w:val="20"/>
        </w:rPr>
      </w:pPr>
    </w:p>
    <w:p w:rsidR="00F04D23" w:rsidRDefault="009B3C90" w14:paraId="0000005E" w14:textId="77777777">
      <w:pPr>
        <w:ind w:left="0" w:hanging="2"/>
        <w:jc w:val="both"/>
        <w:rPr>
          <w:sz w:val="20"/>
          <w:szCs w:val="20"/>
        </w:rPr>
      </w:pPr>
      <w:r>
        <w:rPr>
          <w:sz w:val="20"/>
          <w:szCs w:val="20"/>
        </w:rPr>
        <w:t>Para identificar sí esta es rentable reflexione en los siguientes elementos:</w:t>
      </w:r>
    </w:p>
    <w:p w:rsidR="00F04D23" w:rsidRDefault="00F04D23" w14:paraId="0000005F" w14:textId="77777777">
      <w:pPr>
        <w:ind w:left="0" w:hanging="2"/>
        <w:jc w:val="both"/>
        <w:rPr>
          <w:sz w:val="20"/>
          <w:szCs w:val="20"/>
        </w:rPr>
      </w:pPr>
    </w:p>
    <w:p w:rsidR="00F04D23" w:rsidRDefault="00CA0617" w14:paraId="00000060" w14:textId="77777777">
      <w:pPr>
        <w:numPr>
          <w:ilvl w:val="0"/>
          <w:numId w:val="26"/>
        </w:numPr>
        <w:ind w:left="0" w:hanging="2"/>
        <w:jc w:val="both"/>
        <w:rPr>
          <w:sz w:val="20"/>
          <w:szCs w:val="20"/>
        </w:rPr>
      </w:pPr>
      <w:sdt>
        <w:sdtPr>
          <w:tag w:val="goog_rdk_3"/>
          <w:id w:val="1464773456"/>
        </w:sdtPr>
        <w:sdtEndPr/>
        <w:sdtContent>
          <w:commentRangeStart w:id="5"/>
        </w:sdtContent>
      </w:sdt>
      <w:r w:rsidR="009B3C90">
        <w:rPr>
          <w:sz w:val="20"/>
          <w:szCs w:val="20"/>
        </w:rPr>
        <w:t>Analice las cifras y la propuesta de valor de la empresa en la cual desea invertir,</w:t>
      </w:r>
    </w:p>
    <w:p w:rsidR="00F04D23" w:rsidRDefault="009B3C90" w14:paraId="00000061" w14:textId="77777777">
      <w:pPr>
        <w:ind w:left="0" w:hanging="2"/>
        <w:jc w:val="both"/>
        <w:rPr>
          <w:sz w:val="20"/>
          <w:szCs w:val="20"/>
        </w:rPr>
      </w:pPr>
      <w:r>
        <w:rPr>
          <w:sz w:val="20"/>
          <w:szCs w:val="20"/>
        </w:rPr>
        <w:t>Evalúe cuáles son las empresas que generan confianza para invertir dinero en el mismo sector económico.</w:t>
      </w:r>
    </w:p>
    <w:p w:rsidR="00F04D23" w:rsidRDefault="009B3C90" w14:paraId="00000062" w14:textId="77777777">
      <w:pPr>
        <w:numPr>
          <w:ilvl w:val="0"/>
          <w:numId w:val="25"/>
        </w:numPr>
        <w:ind w:left="0" w:hanging="2"/>
        <w:jc w:val="both"/>
        <w:rPr>
          <w:sz w:val="20"/>
          <w:szCs w:val="20"/>
        </w:rPr>
      </w:pPr>
      <w:r>
        <w:rPr>
          <w:sz w:val="20"/>
          <w:szCs w:val="20"/>
        </w:rPr>
        <w:t>Reflexione si el producto o servicio satisface las necesidades del cliente a un costo razonable,</w:t>
      </w:r>
    </w:p>
    <w:p w:rsidR="00F04D23" w:rsidRDefault="009B3C90" w14:paraId="00000063" w14:textId="77777777">
      <w:pPr>
        <w:numPr>
          <w:ilvl w:val="0"/>
          <w:numId w:val="25"/>
        </w:numPr>
        <w:ind w:left="0" w:hanging="2"/>
        <w:jc w:val="both"/>
        <w:rPr>
          <w:sz w:val="20"/>
          <w:szCs w:val="20"/>
        </w:rPr>
      </w:pPr>
      <w:r>
        <w:rPr>
          <w:sz w:val="20"/>
          <w:szCs w:val="20"/>
        </w:rPr>
        <w:t>Verifique si el precio es competitivo frente a otros productos iguales o similares en el mercado.</w:t>
      </w:r>
    </w:p>
    <w:p w:rsidR="00F04D23" w:rsidRDefault="009B3C90" w14:paraId="00000064" w14:textId="77777777">
      <w:pPr>
        <w:numPr>
          <w:ilvl w:val="0"/>
          <w:numId w:val="25"/>
        </w:numPr>
        <w:ind w:left="0" w:hanging="2"/>
        <w:jc w:val="both"/>
        <w:rPr>
          <w:sz w:val="20"/>
          <w:szCs w:val="20"/>
        </w:rPr>
      </w:pPr>
      <w:r>
        <w:rPr>
          <w:sz w:val="20"/>
          <w:szCs w:val="20"/>
        </w:rPr>
        <w:t xml:space="preserve">Analice si hay aumento en la rentabilidad, </w:t>
      </w:r>
    </w:p>
    <w:p w:rsidR="00F04D23" w:rsidRDefault="009B3C90" w14:paraId="00000065" w14:textId="77777777">
      <w:pPr>
        <w:numPr>
          <w:ilvl w:val="0"/>
          <w:numId w:val="25"/>
        </w:numPr>
        <w:ind w:left="0" w:hanging="2"/>
        <w:jc w:val="both"/>
        <w:rPr>
          <w:sz w:val="20"/>
          <w:szCs w:val="20"/>
        </w:rPr>
      </w:pPr>
      <w:r>
        <w:rPr>
          <w:sz w:val="20"/>
          <w:szCs w:val="20"/>
        </w:rPr>
        <w:t xml:space="preserve">Revise si se estudió bien el contexto comercial, la oferta y demanda del mercado. </w:t>
      </w:r>
      <w:commentRangeEnd w:id="5"/>
      <w:r>
        <w:commentReference w:id="5"/>
      </w:r>
    </w:p>
    <w:p w:rsidR="00F04D23" w:rsidRDefault="00F04D23" w14:paraId="00000066" w14:textId="77777777">
      <w:pPr>
        <w:ind w:left="0" w:hanging="2"/>
        <w:jc w:val="both"/>
        <w:rPr>
          <w:sz w:val="20"/>
          <w:szCs w:val="20"/>
        </w:rPr>
      </w:pPr>
    </w:p>
    <w:tbl>
      <w:tblPr>
        <w:tblStyle w:val="af9"/>
        <w:tblW w:w="9780" w:type="dxa"/>
        <w:tblInd w:w="-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80"/>
      </w:tblGrid>
      <w:tr w:rsidR="00F04D23" w14:paraId="2828FCF2" w14:textId="77777777">
        <w:trPr>
          <w:trHeight w:val="1605"/>
        </w:trPr>
        <w:tc>
          <w:tcPr>
            <w:tcW w:w="9780" w:type="dxa"/>
            <w:shd w:val="clear" w:color="auto" w:fill="8EAADB"/>
          </w:tcPr>
          <w:p w:rsidR="00F04D23" w:rsidRDefault="00CA0617" w14:paraId="00000067" w14:textId="77777777">
            <w:pPr>
              <w:ind w:left="0" w:hanging="2"/>
              <w:jc w:val="both"/>
              <w:rPr>
                <w:sz w:val="20"/>
                <w:szCs w:val="20"/>
              </w:rPr>
            </w:pPr>
            <w:sdt>
              <w:sdtPr>
                <w:tag w:val="goog_rdk_4"/>
                <w:id w:val="-1574972049"/>
              </w:sdtPr>
              <w:sdtEndPr/>
              <w:sdtContent>
                <w:commentRangeStart w:id="6"/>
              </w:sdtContent>
            </w:sdt>
            <w:r w:rsidR="009B3C90">
              <w:rPr>
                <w:b/>
                <w:sz w:val="20"/>
                <w:szCs w:val="20"/>
              </w:rPr>
              <w:t>Importante…</w:t>
            </w:r>
          </w:p>
          <w:p w:rsidR="00F04D23" w:rsidRDefault="00F04D23" w14:paraId="00000068" w14:textId="77777777">
            <w:pPr>
              <w:ind w:left="0" w:hanging="2"/>
              <w:jc w:val="both"/>
              <w:rPr>
                <w:sz w:val="20"/>
                <w:szCs w:val="20"/>
              </w:rPr>
            </w:pPr>
          </w:p>
          <w:p w:rsidR="00F04D23" w:rsidRDefault="009B3C90" w14:paraId="00000069" w14:textId="77777777">
            <w:pPr>
              <w:ind w:left="0" w:hanging="2"/>
              <w:jc w:val="both"/>
              <w:rPr>
                <w:sz w:val="20"/>
                <w:szCs w:val="20"/>
              </w:rPr>
            </w:pPr>
            <w:r>
              <w:rPr>
                <w:b/>
                <w:sz w:val="20"/>
                <w:szCs w:val="20"/>
              </w:rPr>
              <w:t>Tenga en cuenta que las empresas que subestiman los costos de financiación del negocio, omitiendo la rentabilidad y estabilidad del negocio en funcionamiento hasta que los ingresos prevalezcan por encima de los egresos, es un fracaso, por lo que debe replantearse.</w:t>
            </w:r>
            <w:commentRangeEnd w:id="6"/>
            <w:r>
              <w:commentReference w:id="6"/>
            </w:r>
          </w:p>
        </w:tc>
      </w:tr>
    </w:tbl>
    <w:p w:rsidR="00F04D23" w:rsidRDefault="00F04D23" w14:paraId="0000006A" w14:textId="77777777">
      <w:pPr>
        <w:ind w:left="0" w:hanging="2"/>
        <w:jc w:val="both"/>
        <w:rPr>
          <w:sz w:val="20"/>
          <w:szCs w:val="20"/>
        </w:rPr>
      </w:pPr>
    </w:p>
    <w:p w:rsidR="00F04D23" w:rsidRDefault="009B3C90" w14:paraId="0000006B" w14:textId="77777777">
      <w:pPr>
        <w:ind w:left="0" w:hanging="2"/>
        <w:jc w:val="both"/>
        <w:rPr>
          <w:sz w:val="20"/>
          <w:szCs w:val="20"/>
        </w:rPr>
      </w:pPr>
      <w:r>
        <w:rPr>
          <w:sz w:val="20"/>
          <w:szCs w:val="20"/>
        </w:rPr>
        <w:t>Por ello, como inversionista o analista del mercado es importante que analice y evalué el triunfo del modelo de negocio de la empresa a través de las ganancias totales, del flujo de caja, de los ingresos netos y de la utilidad bruta, para que tenga conocimientos claros y exactos de las ganancias reales que ofrece el negocio.</w:t>
      </w:r>
    </w:p>
    <w:p w:rsidR="00F04D23" w:rsidRDefault="00F04D23" w14:paraId="0000006C" w14:textId="77777777">
      <w:pPr>
        <w:ind w:left="0" w:hanging="2"/>
        <w:jc w:val="both"/>
        <w:rPr>
          <w:sz w:val="20"/>
          <w:szCs w:val="20"/>
        </w:rPr>
      </w:pPr>
    </w:p>
    <w:p w:rsidR="00F04D23" w:rsidRDefault="009B3C90" w14:paraId="0000006D" w14:textId="77777777">
      <w:pPr>
        <w:ind w:left="0" w:hanging="2"/>
        <w:jc w:val="both"/>
        <w:rPr>
          <w:sz w:val="20"/>
          <w:szCs w:val="20"/>
        </w:rPr>
      </w:pPr>
      <w:r w:rsidRPr="73DA5272" w:rsidR="009B3C90">
        <w:rPr>
          <w:sz w:val="20"/>
          <w:szCs w:val="20"/>
        </w:rPr>
        <w:t xml:space="preserve">Para entender mejor los elementos que debe tener en cuenta en un modelo de negocio revise </w:t>
      </w:r>
      <w:r w:rsidRPr="73DA5272" w:rsidR="009B3C90">
        <w:rPr>
          <w:b w:val="1"/>
          <w:bCs w:val="1"/>
          <w:sz w:val="20"/>
          <w:szCs w:val="20"/>
        </w:rPr>
        <w:t>el</w:t>
      </w:r>
      <w:r w:rsidRPr="73DA5272" w:rsidR="009B3C90">
        <w:rPr>
          <w:sz w:val="20"/>
          <w:szCs w:val="20"/>
        </w:rPr>
        <w:t xml:space="preserve"> siguiente contenido: </w:t>
      </w:r>
    </w:p>
    <w:p w:rsidR="00F04D23" w:rsidRDefault="00F04D23" w14:paraId="0000006E" w14:textId="77777777">
      <w:pPr>
        <w:ind w:left="0" w:hanging="2"/>
        <w:jc w:val="both"/>
        <w:rPr>
          <w:sz w:val="20"/>
          <w:szCs w:val="20"/>
        </w:rPr>
      </w:pPr>
    </w:p>
    <w:tbl>
      <w:tblPr>
        <w:tblStyle w:val="afa"/>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70C67252" w14:textId="77777777">
        <w:trPr>
          <w:trHeight w:val="495"/>
        </w:trPr>
        <w:tc>
          <w:tcPr>
            <w:tcW w:w="9544" w:type="dxa"/>
            <w:shd w:val="clear" w:color="auto" w:fill="C45911"/>
          </w:tcPr>
          <w:p w:rsidR="00F04D23" w:rsidRDefault="00CA0617" w14:paraId="0000006F" w14:textId="77777777">
            <w:pPr>
              <w:ind w:left="0" w:hanging="2"/>
              <w:jc w:val="center"/>
              <w:rPr>
                <w:sz w:val="20"/>
                <w:szCs w:val="20"/>
              </w:rPr>
            </w:pPr>
            <w:sdt>
              <w:sdtPr>
                <w:tag w:val="goog_rdk_5"/>
                <w:id w:val="-1896339694"/>
              </w:sdtPr>
              <w:sdtEndPr/>
              <w:sdtContent>
                <w:commentRangeStart w:id="7"/>
                <w:commentRangeStart w:id="8"/>
              </w:sdtContent>
            </w:sdt>
            <w:r w:rsidRPr="1EA06C28" w:rsidR="009B3C90">
              <w:rPr>
                <w:sz w:val="20"/>
                <w:szCs w:val="20"/>
              </w:rPr>
              <w:t>Recurso</w:t>
            </w:r>
            <w:commentRangeEnd w:id="8"/>
            <w:r>
              <w:commentReference w:id="8"/>
            </w:r>
            <w:commentRangeEnd w:id="7"/>
            <w:r>
              <w:commentReference w:id="7"/>
            </w:r>
            <w:r w:rsidRPr="1EA06C28" w:rsidR="009B3C90">
              <w:rPr>
                <w:sz w:val="20"/>
                <w:szCs w:val="20"/>
              </w:rPr>
              <w:t xml:space="preserve"> de aprendizaje</w:t>
            </w:r>
          </w:p>
          <w:p w:rsidR="00F04D23" w:rsidP="1EA06C28" w:rsidRDefault="009B3C90" w14:paraId="07A2602C" w14:textId="1E05836C">
            <w:pPr>
              <w:ind w:left="0" w:hanging="2"/>
              <w:jc w:val="center"/>
              <w:rPr>
                <w:sz w:val="20"/>
                <w:szCs w:val="20"/>
              </w:rPr>
            </w:pPr>
            <w:r w:rsidRPr="1EA06C28">
              <w:rPr>
                <w:sz w:val="20"/>
                <w:szCs w:val="20"/>
              </w:rPr>
              <w:t>DI_CF10_1 _</w:t>
            </w:r>
            <w:r w:rsidRPr="1EA06C28">
              <w:rPr>
                <w:color w:val="FF0000"/>
                <w:sz w:val="20"/>
                <w:szCs w:val="20"/>
                <w:highlight w:val="yellow"/>
              </w:rPr>
              <w:t>Mod</w:t>
            </w:r>
            <w:r w:rsidRPr="1EA06C28" w:rsidR="2B6AA38D">
              <w:rPr>
                <w:color w:val="FF0000"/>
                <w:sz w:val="20"/>
                <w:szCs w:val="20"/>
                <w:highlight w:val="yellow"/>
              </w:rPr>
              <w:t xml:space="preserve">elo de </w:t>
            </w:r>
            <w:r w:rsidRPr="1EA06C28">
              <w:rPr>
                <w:color w:val="FF0000"/>
                <w:sz w:val="20"/>
                <w:szCs w:val="20"/>
                <w:highlight w:val="yellow"/>
              </w:rPr>
              <w:t>Negocio</w:t>
            </w:r>
          </w:p>
          <w:p w:rsidR="00F04D23" w:rsidP="1EA06C28" w:rsidRDefault="1D261D7B" w14:paraId="00000070" w14:textId="0B2943E8">
            <w:pPr>
              <w:ind w:left="0" w:hanging="2"/>
              <w:jc w:val="center"/>
              <w:rPr>
                <w:color w:val="FF0000"/>
                <w:sz w:val="20"/>
                <w:szCs w:val="20"/>
                <w:highlight w:val="yellow"/>
              </w:rPr>
            </w:pPr>
            <w:r w:rsidRPr="1EA06C28">
              <w:rPr>
                <w:color w:val="FF0000"/>
                <w:sz w:val="20"/>
                <w:szCs w:val="20"/>
                <w:highlight w:val="yellow"/>
              </w:rPr>
              <w:t>Video</w:t>
            </w:r>
          </w:p>
        </w:tc>
      </w:tr>
    </w:tbl>
    <w:p w:rsidR="00F04D23" w:rsidRDefault="00F04D23" w14:paraId="00000071" w14:textId="77777777">
      <w:pPr>
        <w:pBdr>
          <w:top w:val="nil"/>
          <w:left w:val="nil"/>
          <w:bottom w:val="nil"/>
          <w:right w:val="nil"/>
          <w:between w:val="nil"/>
        </w:pBdr>
        <w:spacing w:after="160"/>
        <w:ind w:left="0" w:hanging="2"/>
        <w:jc w:val="both"/>
        <w:rPr>
          <w:color w:val="000000"/>
          <w:sz w:val="20"/>
          <w:szCs w:val="20"/>
        </w:rPr>
      </w:pPr>
    </w:p>
    <w:p w:rsidR="00F04D23" w:rsidRDefault="009B3C90" w14:paraId="00000072" w14:textId="77777777">
      <w:pPr>
        <w:numPr>
          <w:ilvl w:val="0"/>
          <w:numId w:val="6"/>
        </w:numPr>
        <w:ind w:left="0" w:hanging="2"/>
        <w:jc w:val="both"/>
        <w:rPr>
          <w:sz w:val="20"/>
          <w:szCs w:val="20"/>
        </w:rPr>
      </w:pPr>
      <w:r>
        <w:rPr>
          <w:b/>
          <w:sz w:val="20"/>
          <w:szCs w:val="20"/>
        </w:rPr>
        <w:t>Cómo construir el modelo de negocio</w:t>
      </w:r>
    </w:p>
    <w:p w:rsidR="00F04D23" w:rsidRDefault="00F04D23" w14:paraId="00000073" w14:textId="77777777">
      <w:pPr>
        <w:ind w:left="0" w:hanging="2"/>
        <w:jc w:val="both"/>
        <w:rPr>
          <w:sz w:val="20"/>
          <w:szCs w:val="20"/>
        </w:rPr>
      </w:pPr>
    </w:p>
    <w:p w:rsidR="00F04D23" w:rsidRDefault="009B3C90" w14:paraId="00000074" w14:textId="77777777">
      <w:pPr>
        <w:ind w:left="0" w:hanging="2"/>
        <w:jc w:val="both"/>
        <w:rPr>
          <w:sz w:val="20"/>
          <w:szCs w:val="20"/>
        </w:rPr>
      </w:pPr>
      <w:r>
        <w:rPr>
          <w:sz w:val="20"/>
          <w:szCs w:val="20"/>
        </w:rPr>
        <w:t xml:space="preserve">Para llevar a cabo el diseño de un negocio, es importante que realice un esquema o representación gráfica en el que se describen los aspectos claves para llegar al cliente, los medios que utilizará para darse a conocer y las cifras que le indican que el negocio es viable. </w:t>
      </w:r>
    </w:p>
    <w:p w:rsidR="00F04D23" w:rsidRDefault="00F04D23" w14:paraId="00000075" w14:textId="77777777">
      <w:pPr>
        <w:ind w:left="0" w:hanging="2"/>
        <w:jc w:val="both"/>
        <w:rPr>
          <w:sz w:val="20"/>
          <w:szCs w:val="20"/>
        </w:rPr>
      </w:pPr>
    </w:p>
    <w:p w:rsidR="00F04D23" w:rsidRDefault="009B3C90" w14:paraId="00000076" w14:textId="77777777">
      <w:pPr>
        <w:ind w:left="0" w:hanging="2"/>
        <w:jc w:val="both"/>
        <w:rPr>
          <w:sz w:val="20"/>
          <w:szCs w:val="20"/>
        </w:rPr>
      </w:pPr>
      <w:r>
        <w:rPr>
          <w:sz w:val="20"/>
          <w:szCs w:val="20"/>
        </w:rPr>
        <w:t>El modelo de negocio se plantea en el proceso de</w:t>
      </w:r>
      <w:r>
        <w:rPr>
          <w:b/>
          <w:sz w:val="20"/>
          <w:szCs w:val="20"/>
        </w:rPr>
        <w:t xml:space="preserve"> </w:t>
      </w:r>
      <w:r>
        <w:rPr>
          <w:sz w:val="20"/>
          <w:szCs w:val="20"/>
        </w:rPr>
        <w:t>planeación estratégica</w:t>
      </w:r>
      <w:r>
        <w:rPr>
          <w:b/>
          <w:sz w:val="20"/>
          <w:szCs w:val="20"/>
        </w:rPr>
        <w:t>,</w:t>
      </w:r>
      <w:r>
        <w:rPr>
          <w:sz w:val="20"/>
          <w:szCs w:val="20"/>
        </w:rPr>
        <w:t xml:space="preserve"> allí se formulan los objetivos generales de la empresa y las estrategias que permitan cumplir con ellos, por ende, el modelo de negocio es más una estrategia que se utiliza para expresar visualmente la importancia que tendrá la empresa para el cliente.</w:t>
      </w:r>
    </w:p>
    <w:p w:rsidR="00F04D23" w:rsidRDefault="00F04D23" w14:paraId="00000077" w14:textId="77777777">
      <w:pPr>
        <w:ind w:left="0" w:hanging="2"/>
        <w:jc w:val="both"/>
        <w:rPr>
          <w:sz w:val="20"/>
          <w:szCs w:val="20"/>
        </w:rPr>
      </w:pPr>
    </w:p>
    <w:p w:rsidR="00F04D23" w:rsidRDefault="000B65C6" w14:paraId="00000078" w14:textId="04ACD7AD">
      <w:pPr>
        <w:ind w:left="0" w:hanging="2"/>
        <w:jc w:val="both"/>
        <w:rPr>
          <w:sz w:val="20"/>
          <w:szCs w:val="20"/>
        </w:rPr>
      </w:pPr>
      <w:r>
        <w:rPr>
          <w:noProof/>
        </w:rPr>
        <mc:AlternateContent>
          <mc:Choice Requires="wps">
            <w:drawing>
              <wp:anchor distT="0" distB="0" distL="114300" distR="114300" simplePos="0" relativeHeight="251671040" behindDoc="0" locked="0" layoutInCell="1" allowOverlap="1" wp14:anchorId="752B0EFA" wp14:editId="13AEBEA4">
                <wp:simplePos x="0" y="0"/>
                <wp:positionH relativeFrom="margin">
                  <wp:posOffset>3695065</wp:posOffset>
                </wp:positionH>
                <wp:positionV relativeFrom="paragraph">
                  <wp:posOffset>414655</wp:posOffset>
                </wp:positionV>
                <wp:extent cx="2315210" cy="635"/>
                <wp:effectExtent l="0" t="0" r="8890" b="5715"/>
                <wp:wrapSquare wrapText="bothSides"/>
                <wp:docPr id="1563992103" name="Cuadro de texto 1"/>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rsidRPr="000B65C6" w:rsidR="000B65C6" w:rsidP="000B65C6" w:rsidRDefault="000B65C6" w14:paraId="7A5DC321" w14:textId="0453E3E7">
                            <w:pPr>
                              <w:pStyle w:val="Descripcin"/>
                              <w:ind w:left="0" w:hanging="2"/>
                              <w:rPr>
                                <w:noProof/>
                                <w:color w:val="auto"/>
                              </w:rPr>
                            </w:pPr>
                            <w:r w:rsidRPr="000B65C6">
                              <w:rPr>
                                <w:b/>
                                <w:bCs/>
                                <w:i w:val="0"/>
                                <w:iCs w:val="0"/>
                                <w:color w:val="auto"/>
                                <w:highlight w:val="magenta"/>
                              </w:rPr>
                              <w:t xml:space="preserve">Figura </w:t>
                            </w:r>
                            <w:r w:rsidR="00DE65EF">
                              <w:rPr>
                                <w:b/>
                                <w:bCs/>
                                <w:i w:val="0"/>
                                <w:iCs w:val="0"/>
                                <w:color w:val="auto"/>
                                <w:highlight w:val="magenta"/>
                              </w:rPr>
                              <w:fldChar w:fldCharType="begin"/>
                            </w:r>
                            <w:r w:rsidR="00DE65EF">
                              <w:rPr>
                                <w:b/>
                                <w:bCs/>
                                <w:i w:val="0"/>
                                <w:iCs w:val="0"/>
                                <w:color w:val="auto"/>
                                <w:highlight w:val="magenta"/>
                              </w:rPr>
                              <w:instrText xml:space="preserve"> SEQ Figura \* ARABIC </w:instrText>
                            </w:r>
                            <w:r w:rsidR="00DE65EF">
                              <w:rPr>
                                <w:b/>
                                <w:bCs/>
                                <w:i w:val="0"/>
                                <w:iCs w:val="0"/>
                                <w:color w:val="auto"/>
                                <w:highlight w:val="magenta"/>
                              </w:rPr>
                              <w:fldChar w:fldCharType="separate"/>
                            </w:r>
                            <w:r w:rsidR="009A0F87">
                              <w:rPr>
                                <w:b/>
                                <w:bCs/>
                                <w:i w:val="0"/>
                                <w:iCs w:val="0"/>
                                <w:noProof/>
                                <w:color w:val="auto"/>
                                <w:highlight w:val="magenta"/>
                              </w:rPr>
                              <w:t>1</w:t>
                            </w:r>
                            <w:r w:rsidR="00DE65EF">
                              <w:rPr>
                                <w:b/>
                                <w:bCs/>
                                <w:i w:val="0"/>
                                <w:iCs w:val="0"/>
                                <w:color w:val="auto"/>
                                <w:highlight w:val="magenta"/>
                              </w:rPr>
                              <w:fldChar w:fldCharType="end"/>
                            </w:r>
                            <w:r w:rsidRPr="000B65C6">
                              <w:rPr>
                                <w:b/>
                                <w:bCs/>
                                <w:i w:val="0"/>
                                <w:iCs w:val="0"/>
                                <w:color w:val="auto"/>
                                <w:highlight w:val="magenta"/>
                              </w:rPr>
                              <w:t xml:space="preserve">. </w:t>
                            </w:r>
                            <w:r w:rsidRPr="000B65C6">
                              <w:rPr>
                                <w:color w:val="auto"/>
                                <w:highlight w:val="magenta"/>
                              </w:rPr>
                              <w:t xml:space="preserve"> Modelo Canvas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pic="http://schemas.openxmlformats.org/drawingml/2006/picture" xmlns:a="http://schemas.openxmlformats.org/drawingml/2006/main" xmlns:w16du="http://schemas.microsoft.com/office/word/2023/wordml/word16du">
            <w:pict xmlns:w14="http://schemas.microsoft.com/office/word/2010/wordml" xmlns:w="http://schemas.openxmlformats.org/wordprocessingml/2006/main" w14:anchorId="22967968">
              <v:shapetype xmlns:o="urn:schemas-microsoft-com:office:office" xmlns:v="urn:schemas-microsoft-com:vml" id="_x0000_t202" coordsize="21600,21600" o:spt="202" path="m,l,21600r21600,l21600,xe" w14:anchorId="752B0EFA">
                <v:stroke joinstyle="miter"/>
                <v:path gradientshapeok="t" o:connecttype="rect"/>
              </v:shapetype>
              <v:shape xmlns:o="urn:schemas-microsoft-com:office:office" xmlns:v="urn:schemas-microsoft-com:vml" id="Cuadro de texto 1" style="position:absolute;left:0;text-align:left;margin-left:290.95pt;margin-top:32.65pt;width:182.3pt;height:.05pt;z-index:251671040;visibility:visible;mso-wrap-style:square;mso-wrap-distance-left:9pt;mso-wrap-distance-top:0;mso-wrap-distance-right:9pt;mso-wrap-distance-bottom:0;mso-position-horizontal:absolute;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">
                <v:textbox style="mso-fit-shape-to-text:t" inset="0,0,0,0">
                  <w:txbxContent>
                    <w:p w:rsidRPr="000B65C6" w:rsidR="000B65C6" w:rsidP="000B65C6" w:rsidRDefault="000B65C6" w14:paraId="66D1256A" w14:textId="0453E3E7">
                      <w:pPr>
                        <w:pStyle w:val="Descripcin"/>
                        <w:ind w:left="0" w:hanging="2"/>
                        <w:rPr>
                          <w:noProof/>
                          <w:color w:val="auto"/>
                        </w:rPr>
                      </w:pPr>
                      <w:r w:rsidRPr="000B65C6">
                        <w:rPr>
                          <w:b/>
                          <w:bCs/>
                          <w:i w:val="0"/>
                          <w:iCs w:val="0"/>
                          <w:color w:val="auto"/>
                          <w:highlight w:val="magenta"/>
                        </w:rPr>
                        <w:t xml:space="preserve">Figura </w:t>
                      </w:r>
                      <w:r w:rsidR="00DE65EF">
                        <w:rPr>
                          <w:b/>
                          <w:bCs/>
                          <w:i w:val="0"/>
                          <w:iCs w:val="0"/>
                          <w:color w:val="auto"/>
                          <w:highlight w:val="magenta"/>
                        </w:rPr>
                        <w:fldChar w:fldCharType="begin"/>
                      </w:r>
                      <w:r w:rsidR="00DE65EF">
                        <w:rPr>
                          <w:b/>
                          <w:bCs/>
                          <w:i w:val="0"/>
                          <w:iCs w:val="0"/>
                          <w:color w:val="auto"/>
                          <w:highlight w:val="magenta"/>
                        </w:rPr>
                        <w:instrText xml:space="preserve"> SEQ Figura \* ARABIC </w:instrText>
                      </w:r>
                      <w:r w:rsidR="00DE65EF">
                        <w:rPr>
                          <w:b/>
                          <w:bCs/>
                          <w:i w:val="0"/>
                          <w:iCs w:val="0"/>
                          <w:color w:val="auto"/>
                          <w:highlight w:val="magenta"/>
                        </w:rPr>
                        <w:fldChar w:fldCharType="separate"/>
                      </w:r>
                      <w:r w:rsidR="009A0F87">
                        <w:rPr>
                          <w:b/>
                          <w:bCs/>
                          <w:i w:val="0"/>
                          <w:iCs w:val="0"/>
                          <w:noProof/>
                          <w:color w:val="auto"/>
                          <w:highlight w:val="magenta"/>
                        </w:rPr>
                        <w:t>1</w:t>
                      </w:r>
                      <w:r w:rsidR="00DE65EF">
                        <w:rPr>
                          <w:b/>
                          <w:bCs/>
                          <w:i w:val="0"/>
                          <w:iCs w:val="0"/>
                          <w:color w:val="auto"/>
                          <w:highlight w:val="magenta"/>
                        </w:rPr>
                        <w:fldChar w:fldCharType="end"/>
                      </w:r>
                      <w:r w:rsidRPr="000B65C6">
                        <w:rPr>
                          <w:b/>
                          <w:bCs/>
                          <w:i w:val="0"/>
                          <w:iCs w:val="0"/>
                          <w:color w:val="auto"/>
                          <w:highlight w:val="magenta"/>
                        </w:rPr>
                        <w:t xml:space="preserve">. </w:t>
                      </w:r>
                      <w:r w:rsidRPr="000B65C6">
                        <w:rPr>
                          <w:color w:val="auto"/>
                          <w:highlight w:val="magenta"/>
                        </w:rPr>
                        <w:t xml:space="preserve"> Modelo Canvas</w:t>
                      </w:r>
                    </w:p>
                  </w:txbxContent>
                </v:textbox>
                <w10:wrap xmlns:w10="urn:schemas-microsoft-com:office:word" type="square" anchorx="margin"/>
              </v:shape>
            </w:pict>
          </mc:Fallback>
        </mc:AlternateContent>
      </w:r>
      <w:r>
        <w:rPr>
          <w:sz w:val="20"/>
          <w:szCs w:val="20"/>
        </w:rPr>
        <w:t>En la representación de la información del modelo de negocio se trabajan los elementos fundamentales del negocio, siendo conscientes de una estructura coherente para expresar fácilmente el concepto de la idea de negocio.</w:t>
      </w:r>
    </w:p>
    <w:p w:rsidR="00F04D23" w:rsidRDefault="00F04D23" w14:paraId="00000079" w14:textId="4457549C">
      <w:pPr>
        <w:ind w:left="0" w:hanging="2"/>
        <w:jc w:val="both"/>
        <w:rPr>
          <w:sz w:val="20"/>
          <w:szCs w:val="20"/>
        </w:rPr>
      </w:pPr>
    </w:p>
    <w:p w:rsidR="00F04D23" w:rsidRDefault="000B65C6" w14:paraId="0000007A" w14:textId="6555B6B7">
      <w:pPr>
        <w:ind w:left="0" w:hanging="2"/>
        <w:jc w:val="both"/>
        <w:rPr>
          <w:sz w:val="20"/>
          <w:szCs w:val="20"/>
        </w:rPr>
      </w:pPr>
      <w:commentRangeStart w:id="9"/>
      <w:r>
        <w:rPr>
          <w:noProof/>
        </w:rPr>
        <w:drawing>
          <wp:anchor distT="0" distB="0" distL="114300" distR="114300" simplePos="0" relativeHeight="251646464" behindDoc="0" locked="0" layoutInCell="1" hidden="0" allowOverlap="1" wp14:anchorId="6C181D01" wp14:editId="00983F7F">
            <wp:simplePos x="0" y="0"/>
            <wp:positionH relativeFrom="column">
              <wp:posOffset>3681095</wp:posOffset>
            </wp:positionH>
            <wp:positionV relativeFrom="paragraph">
              <wp:posOffset>11430</wp:posOffset>
            </wp:positionV>
            <wp:extent cx="2315210" cy="1303655"/>
            <wp:effectExtent l="0" t="0" r="0" b="0"/>
            <wp:wrapSquare wrapText="bothSides" distT="0" distB="0" distL="114300" distR="114300"/>
            <wp:docPr id="107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
                    <a:srcRect/>
                    <a:stretch>
                      <a:fillRect/>
                    </a:stretch>
                  </pic:blipFill>
                  <pic:spPr>
                    <a:xfrm>
                      <a:off x="0" y="0"/>
                      <a:ext cx="2315210" cy="1303655"/>
                    </a:xfrm>
                    <a:prstGeom prst="rect">
                      <a:avLst/>
                    </a:prstGeom>
                    <a:ln/>
                  </pic:spPr>
                </pic:pic>
              </a:graphicData>
            </a:graphic>
          </wp:anchor>
        </w:drawing>
      </w:r>
      <w:commentRangeEnd w:id="9"/>
      <w:r>
        <w:rPr>
          <w:rStyle w:val="Refdecomentario"/>
        </w:rPr>
        <w:commentReference w:id="9"/>
      </w:r>
      <w:r>
        <w:rPr>
          <w:sz w:val="20"/>
          <w:szCs w:val="20"/>
        </w:rPr>
        <w:t xml:space="preserve">Es por ello que en la mayoría de las empresas el Lienzo Canvas o </w:t>
      </w:r>
      <w:sdt>
        <w:sdtPr>
          <w:tag w:val="goog_rdk_6"/>
          <w:id w:val="272211486"/>
        </w:sdtPr>
        <w:sdtEndPr/>
        <w:sdtContent>
          <w:commentRangeStart w:id="10"/>
        </w:sdtContent>
      </w:sdt>
      <w:r>
        <w:rPr>
          <w:sz w:val="20"/>
          <w:szCs w:val="20"/>
        </w:rPr>
        <w:t xml:space="preserve">modelo Canvas </w:t>
      </w:r>
      <w:commentRangeEnd w:id="10"/>
      <w:r>
        <w:commentReference w:id="10"/>
      </w:r>
      <w:r>
        <w:rPr>
          <w:sz w:val="20"/>
          <w:szCs w:val="20"/>
        </w:rPr>
        <w:t>es el esquema que se utiliza con frecuencia para gestionar estratégicamente la comprensión y las conexiones entre lo que se desea y cómo convertirlo en negocio, además ofrece información efectiva de las probabilidades de lo que puede ser el negocio.</w:t>
      </w:r>
    </w:p>
    <w:p w:rsidR="00F04D23" w:rsidRDefault="00F04D23" w14:paraId="0000007B" w14:textId="77777777">
      <w:pPr>
        <w:ind w:left="0" w:hanging="2"/>
        <w:jc w:val="both"/>
        <w:rPr>
          <w:sz w:val="20"/>
          <w:szCs w:val="20"/>
        </w:rPr>
      </w:pPr>
    </w:p>
    <w:p w:rsidR="00F04D23" w:rsidRDefault="009B3C90" w14:paraId="0000007C" w14:textId="77777777">
      <w:pPr>
        <w:numPr>
          <w:ilvl w:val="0"/>
          <w:numId w:val="8"/>
        </w:numPr>
        <w:ind w:left="0" w:hanging="2"/>
        <w:jc w:val="both"/>
        <w:rPr>
          <w:sz w:val="20"/>
          <w:szCs w:val="20"/>
        </w:rPr>
      </w:pPr>
      <w:r>
        <w:rPr>
          <w:b/>
          <w:sz w:val="20"/>
          <w:szCs w:val="20"/>
        </w:rPr>
        <w:t>Lienzo de modelo de negocio o modelo canvas</w:t>
      </w:r>
    </w:p>
    <w:p w:rsidR="00F04D23" w:rsidRDefault="00F04D23" w14:paraId="0000007D" w14:textId="77777777">
      <w:pPr>
        <w:ind w:left="0" w:hanging="2"/>
        <w:jc w:val="both"/>
        <w:rPr>
          <w:sz w:val="20"/>
          <w:szCs w:val="20"/>
        </w:rPr>
      </w:pPr>
    </w:p>
    <w:p w:rsidR="00F04D23" w:rsidRDefault="009B3C90" w14:paraId="0000007E" w14:textId="4037AA4F">
      <w:pPr>
        <w:ind w:left="0" w:hanging="2"/>
        <w:jc w:val="both"/>
        <w:rPr>
          <w:sz w:val="20"/>
          <w:szCs w:val="20"/>
        </w:rPr>
      </w:pPr>
      <w:r>
        <w:rPr>
          <w:sz w:val="20"/>
          <w:szCs w:val="20"/>
        </w:rPr>
        <w:t xml:space="preserve">Es un documento, generalmente de </w:t>
      </w:r>
      <w:r w:rsidRPr="009D5ECE">
        <w:rPr>
          <w:sz w:val="20"/>
          <w:szCs w:val="20"/>
          <w:highlight w:val="magenta"/>
        </w:rPr>
        <w:t>una página en el que se gr</w:t>
      </w:r>
      <w:r w:rsidRPr="009D5ECE" w:rsidR="009D5ECE">
        <w:rPr>
          <w:sz w:val="20"/>
          <w:szCs w:val="20"/>
          <w:highlight w:val="magenta"/>
        </w:rPr>
        <w:t>a</w:t>
      </w:r>
      <w:r w:rsidRPr="009D5ECE">
        <w:rPr>
          <w:sz w:val="20"/>
          <w:szCs w:val="20"/>
          <w:highlight w:val="magenta"/>
        </w:rPr>
        <w:t>fica</w:t>
      </w:r>
      <w:r>
        <w:rPr>
          <w:sz w:val="20"/>
          <w:szCs w:val="20"/>
        </w:rPr>
        <w:t xml:space="preserve"> en detalle los</w:t>
      </w:r>
      <w:r>
        <w:rPr>
          <w:b/>
          <w:sz w:val="20"/>
          <w:szCs w:val="20"/>
        </w:rPr>
        <w:t xml:space="preserve"> </w:t>
      </w:r>
      <w:r>
        <w:rPr>
          <w:sz w:val="20"/>
          <w:szCs w:val="20"/>
        </w:rPr>
        <w:t>puntos clave para llevar la idea al mercado, asimismo, es referenciada como una hoja de ruta que desglosa</w:t>
      </w:r>
      <w:r>
        <w:rPr>
          <w:b/>
          <w:sz w:val="20"/>
          <w:szCs w:val="20"/>
        </w:rPr>
        <w:t xml:space="preserve"> </w:t>
      </w:r>
      <w:r>
        <w:rPr>
          <w:sz w:val="20"/>
          <w:szCs w:val="20"/>
        </w:rPr>
        <w:t>los elementos estratégicos para llevar a buen puerto el producto con éxito. El lienzo de modelo condensa los siguientes elementos:</w:t>
      </w:r>
    </w:p>
    <w:p w:rsidR="00F04D23" w:rsidRDefault="00F04D23" w14:paraId="0000007F" w14:textId="77777777">
      <w:pPr>
        <w:ind w:left="0" w:hanging="2"/>
        <w:jc w:val="both"/>
        <w:rPr>
          <w:sz w:val="20"/>
          <w:szCs w:val="20"/>
        </w:rPr>
      </w:pPr>
    </w:p>
    <w:p w:rsidR="00F04D23" w:rsidRDefault="009B3C90" w14:paraId="00000080" w14:textId="77777777">
      <w:pPr>
        <w:numPr>
          <w:ilvl w:val="0"/>
          <w:numId w:val="14"/>
        </w:numPr>
        <w:spacing w:after="160"/>
        <w:ind w:left="0" w:hanging="2"/>
        <w:jc w:val="both"/>
        <w:rPr>
          <w:sz w:val="20"/>
          <w:szCs w:val="20"/>
        </w:rPr>
      </w:pPr>
      <w:r>
        <w:rPr>
          <w:b/>
          <w:sz w:val="20"/>
          <w:szCs w:val="20"/>
        </w:rPr>
        <w:t>La propuesta de valor:</w:t>
      </w:r>
      <w:r>
        <w:rPr>
          <w:sz w:val="20"/>
          <w:szCs w:val="20"/>
        </w:rPr>
        <w:t xml:space="preserve"> es fundamental para cualquier negocio, es el concepto fundamental del intercambio de valor entre su negocio y sus clientes.</w:t>
      </w:r>
      <w:r>
        <w:rPr>
          <w:b/>
          <w:sz w:val="20"/>
          <w:szCs w:val="20"/>
        </w:rPr>
        <w:t xml:space="preserve"> </w:t>
      </w:r>
      <w:r>
        <w:rPr>
          <w:sz w:val="20"/>
          <w:szCs w:val="20"/>
        </w:rPr>
        <w:t xml:space="preserve">La propuesta de valor siempre va a estar condicionada a la percepción de valor para el cliente, es así como este se motiva a efectuar la compra o más bien establece la razón por la cual es incitado a comprar. </w:t>
      </w:r>
    </w:p>
    <w:p w:rsidR="00F04D23" w:rsidRDefault="009B3C90" w14:paraId="00000081" w14:textId="77777777">
      <w:pPr>
        <w:spacing w:after="160"/>
        <w:ind w:left="0" w:hanging="2"/>
        <w:jc w:val="both"/>
        <w:rPr>
          <w:sz w:val="20"/>
          <w:szCs w:val="20"/>
        </w:rPr>
      </w:pPr>
      <w:r>
        <w:rPr>
          <w:sz w:val="20"/>
          <w:szCs w:val="20"/>
        </w:rPr>
        <w:t>Tenga en cuenta observar los segmentos de los clientes, la utilidad y práctica, explorar donde los productos o servicios resuelven necesidades para los clientes o le ofrecen ventajas con la compra, la innovación, el tipo de valor que brindará al cliente,</w:t>
      </w:r>
      <w:r>
        <w:rPr>
          <w:b/>
          <w:sz w:val="20"/>
          <w:szCs w:val="20"/>
        </w:rPr>
        <w:t xml:space="preserve"> </w:t>
      </w:r>
      <w:r>
        <w:rPr>
          <w:sz w:val="20"/>
          <w:szCs w:val="20"/>
        </w:rPr>
        <w:t xml:space="preserve">por lo cual debe tener en cuenta los siguientes criterios para que la competencia no imite tan fácilmente un producto: </w:t>
      </w:r>
    </w:p>
    <w:tbl>
      <w:tblPr>
        <w:tblStyle w:val="afb"/>
        <w:tblW w:w="890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8900"/>
      </w:tblGrid>
      <w:tr w:rsidR="00F04D23" w14:paraId="3571B244" w14:textId="77777777">
        <w:tc>
          <w:tcPr>
            <w:tcW w:w="8900" w:type="dxa"/>
            <w:shd w:val="clear" w:color="auto" w:fill="C45911"/>
          </w:tcPr>
          <w:p w:rsidR="00F04D23" w:rsidRDefault="00CA0617" w14:paraId="00000082" w14:textId="77777777">
            <w:pPr>
              <w:spacing w:after="160"/>
              <w:ind w:left="0" w:hanging="2"/>
              <w:jc w:val="center"/>
              <w:rPr>
                <w:sz w:val="20"/>
                <w:szCs w:val="20"/>
              </w:rPr>
            </w:pPr>
            <w:sdt>
              <w:sdtPr>
                <w:tag w:val="goog_rdk_7"/>
                <w:id w:val="2051803172"/>
              </w:sdtPr>
              <w:sdtEndPr/>
              <w:sdtContent>
                <w:commentRangeStart w:id="11"/>
              </w:sdtContent>
            </w:sdt>
            <w:r w:rsidR="009B3C90">
              <w:rPr>
                <w:sz w:val="20"/>
                <w:szCs w:val="20"/>
              </w:rPr>
              <w:t>Recurso</w:t>
            </w:r>
            <w:commentRangeEnd w:id="11"/>
            <w:r w:rsidR="009B3C90">
              <w:commentReference w:id="11"/>
            </w:r>
            <w:r w:rsidR="009B3C90">
              <w:rPr>
                <w:sz w:val="20"/>
                <w:szCs w:val="20"/>
              </w:rPr>
              <w:t>-tarjetas</w:t>
            </w:r>
          </w:p>
          <w:p w:rsidR="00F04D23" w:rsidRDefault="009B3C90" w14:paraId="00000083" w14:textId="77777777">
            <w:pPr>
              <w:spacing w:after="160"/>
              <w:ind w:left="0" w:hanging="2"/>
              <w:jc w:val="center"/>
              <w:rPr>
                <w:sz w:val="20"/>
                <w:szCs w:val="20"/>
              </w:rPr>
            </w:pPr>
            <w:r>
              <w:rPr>
                <w:sz w:val="20"/>
                <w:szCs w:val="20"/>
              </w:rPr>
              <w:t>DI_CF10_1_PropuestadeV_Criterios</w:t>
            </w:r>
          </w:p>
        </w:tc>
      </w:tr>
    </w:tbl>
    <w:p w:rsidR="00F04D23" w:rsidRDefault="00F04D23" w14:paraId="00000084" w14:textId="77777777">
      <w:pPr>
        <w:ind w:left="0" w:hanging="2"/>
        <w:jc w:val="both"/>
        <w:rPr>
          <w:sz w:val="20"/>
          <w:szCs w:val="20"/>
        </w:rPr>
      </w:pPr>
    </w:p>
    <w:p w:rsidR="00F04D23" w:rsidRDefault="009B3C90" w14:paraId="00000085" w14:textId="77777777">
      <w:pPr>
        <w:ind w:left="0" w:hanging="2"/>
        <w:jc w:val="both"/>
        <w:rPr>
          <w:sz w:val="20"/>
          <w:szCs w:val="20"/>
        </w:rPr>
      </w:pPr>
      <w:r>
        <w:rPr>
          <w:sz w:val="20"/>
          <w:szCs w:val="20"/>
        </w:rPr>
        <w:t xml:space="preserve">Para escribir este apartado tenga en cuenta reflexionar en los siguientes elementos: </w:t>
      </w:r>
    </w:p>
    <w:p w:rsidR="00F04D23" w:rsidRDefault="00F04D23" w14:paraId="00000086" w14:textId="77777777">
      <w:pPr>
        <w:ind w:left="0" w:hanging="2"/>
        <w:jc w:val="both"/>
        <w:rPr>
          <w:sz w:val="20"/>
          <w:szCs w:val="20"/>
        </w:rPr>
      </w:pPr>
    </w:p>
    <w:p w:rsidR="00F04D23" w:rsidRDefault="00CA0617" w14:paraId="00000087" w14:textId="77777777">
      <w:pPr>
        <w:numPr>
          <w:ilvl w:val="0"/>
          <w:numId w:val="27"/>
        </w:numPr>
        <w:ind w:left="0" w:hanging="2"/>
        <w:jc w:val="both"/>
        <w:rPr>
          <w:sz w:val="20"/>
          <w:szCs w:val="20"/>
        </w:rPr>
      </w:pPr>
      <w:sdt>
        <w:sdtPr>
          <w:tag w:val="goog_rdk_8"/>
          <w:id w:val="-878699143"/>
        </w:sdtPr>
        <w:sdtEndPr/>
        <w:sdtContent>
          <w:commentRangeStart w:id="12"/>
        </w:sdtContent>
      </w:sdt>
      <w:r w:rsidR="009B3C90">
        <w:rPr>
          <w:b/>
          <w:sz w:val="20"/>
          <w:szCs w:val="20"/>
        </w:rPr>
        <w:t>Por qué un cliente elegirá su producto</w:t>
      </w:r>
      <w:r w:rsidR="009B3C90">
        <w:rPr>
          <w:sz w:val="20"/>
          <w:szCs w:val="20"/>
        </w:rPr>
        <w:t xml:space="preserve"> por encima de la competencia, </w:t>
      </w:r>
    </w:p>
    <w:p w:rsidR="00F04D23" w:rsidRDefault="009B3C90" w14:paraId="00000088" w14:textId="77777777">
      <w:pPr>
        <w:numPr>
          <w:ilvl w:val="0"/>
          <w:numId w:val="27"/>
        </w:numPr>
        <w:ind w:left="0" w:hanging="2"/>
        <w:jc w:val="both"/>
        <w:rPr>
          <w:sz w:val="20"/>
          <w:szCs w:val="20"/>
        </w:rPr>
      </w:pPr>
      <w:r>
        <w:rPr>
          <w:sz w:val="20"/>
          <w:szCs w:val="20"/>
        </w:rPr>
        <w:t xml:space="preserve">Mencione los </w:t>
      </w:r>
      <w:r>
        <w:rPr>
          <w:b/>
          <w:sz w:val="20"/>
          <w:szCs w:val="20"/>
        </w:rPr>
        <w:t>beneficios</w:t>
      </w:r>
      <w:r>
        <w:rPr>
          <w:sz w:val="20"/>
          <w:szCs w:val="20"/>
        </w:rPr>
        <w:t xml:space="preserve"> que reciben los clientes al elegir su negocio,</w:t>
      </w:r>
    </w:p>
    <w:p w:rsidR="00F04D23" w:rsidRDefault="009B3C90" w14:paraId="00000089" w14:textId="77777777">
      <w:pPr>
        <w:numPr>
          <w:ilvl w:val="0"/>
          <w:numId w:val="27"/>
        </w:numPr>
        <w:ind w:left="0" w:hanging="2"/>
        <w:jc w:val="both"/>
        <w:rPr>
          <w:sz w:val="20"/>
          <w:szCs w:val="20"/>
        </w:rPr>
      </w:pPr>
      <w:r>
        <w:rPr>
          <w:sz w:val="20"/>
          <w:szCs w:val="20"/>
        </w:rPr>
        <w:t xml:space="preserve">Resalte qué lo hace </w:t>
      </w:r>
      <w:r>
        <w:rPr>
          <w:b/>
          <w:sz w:val="20"/>
          <w:szCs w:val="20"/>
        </w:rPr>
        <w:t>diferente de la competencia,</w:t>
      </w:r>
    </w:p>
    <w:p w:rsidR="00F04D23" w:rsidRDefault="009B3C90" w14:paraId="0000008A" w14:textId="77777777">
      <w:pPr>
        <w:numPr>
          <w:ilvl w:val="0"/>
          <w:numId w:val="27"/>
        </w:numPr>
        <w:ind w:left="0" w:hanging="2"/>
        <w:jc w:val="both"/>
        <w:rPr>
          <w:sz w:val="20"/>
          <w:szCs w:val="20"/>
        </w:rPr>
      </w:pPr>
      <w:r>
        <w:rPr>
          <w:sz w:val="20"/>
          <w:szCs w:val="20"/>
        </w:rPr>
        <w:t xml:space="preserve">Céntrese en cómo los clientes definen su valor, </w:t>
      </w:r>
      <w:r>
        <w:rPr>
          <w:b/>
          <w:sz w:val="20"/>
          <w:szCs w:val="20"/>
        </w:rPr>
        <w:t>cómo quiere que ellos vean su producto o servicio.</w:t>
      </w:r>
    </w:p>
    <w:p w:rsidR="00F04D23" w:rsidRDefault="009B3C90" w14:paraId="0000008B" w14:textId="77777777">
      <w:pPr>
        <w:numPr>
          <w:ilvl w:val="0"/>
          <w:numId w:val="27"/>
        </w:numPr>
        <w:ind w:left="0" w:hanging="2"/>
        <w:jc w:val="both"/>
        <w:rPr>
          <w:sz w:val="20"/>
          <w:szCs w:val="20"/>
        </w:rPr>
      </w:pPr>
      <w:r>
        <w:rPr>
          <w:sz w:val="20"/>
          <w:szCs w:val="20"/>
        </w:rPr>
        <w:t xml:space="preserve">Imagine cómo </w:t>
      </w:r>
      <w:r>
        <w:rPr>
          <w:b/>
          <w:sz w:val="20"/>
          <w:szCs w:val="20"/>
        </w:rPr>
        <w:t>aumenta el interés o disminuye el problema</w:t>
      </w:r>
      <w:r>
        <w:rPr>
          <w:sz w:val="20"/>
          <w:szCs w:val="20"/>
        </w:rPr>
        <w:t xml:space="preserve"> para la persona que hace uso de su producto o servicio. </w:t>
      </w:r>
      <w:commentRangeEnd w:id="12"/>
      <w:r>
        <w:commentReference w:id="12"/>
      </w:r>
    </w:p>
    <w:p w:rsidR="00F04D23" w:rsidRDefault="00F04D23" w14:paraId="0000008C" w14:textId="77777777">
      <w:pPr>
        <w:ind w:left="0" w:hanging="2"/>
        <w:jc w:val="both"/>
        <w:rPr>
          <w:sz w:val="20"/>
          <w:szCs w:val="20"/>
        </w:rPr>
      </w:pPr>
    </w:p>
    <w:tbl>
      <w:tblPr>
        <w:tblStyle w:val="afc"/>
        <w:tblW w:w="9510" w:type="dxa"/>
        <w:tblInd w:w="4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10"/>
      </w:tblGrid>
      <w:tr w:rsidR="00F04D23" w14:paraId="7D305C0E" w14:textId="77777777">
        <w:trPr>
          <w:trHeight w:val="1410"/>
        </w:trPr>
        <w:tc>
          <w:tcPr>
            <w:tcW w:w="9510" w:type="dxa"/>
            <w:shd w:val="clear" w:color="auto" w:fill="8EAADB"/>
          </w:tcPr>
          <w:p w:rsidR="00F04D23" w:rsidRDefault="00CA0617" w14:paraId="0000008D" w14:textId="77777777">
            <w:pPr>
              <w:ind w:left="0" w:hanging="2"/>
              <w:jc w:val="both"/>
              <w:rPr>
                <w:sz w:val="20"/>
                <w:szCs w:val="20"/>
              </w:rPr>
            </w:pPr>
            <w:sdt>
              <w:sdtPr>
                <w:tag w:val="goog_rdk_9"/>
                <w:id w:val="1628507818"/>
              </w:sdtPr>
              <w:sdtEndPr/>
              <w:sdtContent>
                <w:commentRangeStart w:id="13"/>
              </w:sdtContent>
            </w:sdt>
            <w:r w:rsidR="009B3C90">
              <w:rPr>
                <w:b/>
                <w:sz w:val="20"/>
                <w:szCs w:val="20"/>
              </w:rPr>
              <w:t>Para recordar…</w:t>
            </w:r>
          </w:p>
          <w:p w:rsidR="00F04D23" w:rsidRDefault="00F04D23" w14:paraId="0000008E" w14:textId="77777777">
            <w:pPr>
              <w:ind w:left="0" w:hanging="2"/>
              <w:jc w:val="both"/>
              <w:rPr>
                <w:sz w:val="20"/>
                <w:szCs w:val="20"/>
              </w:rPr>
            </w:pPr>
          </w:p>
          <w:p w:rsidR="00F04D23" w:rsidRDefault="009B3C90" w14:paraId="0000008F" w14:textId="77777777">
            <w:pPr>
              <w:ind w:left="0" w:hanging="2"/>
              <w:jc w:val="both"/>
              <w:rPr>
                <w:sz w:val="20"/>
                <w:szCs w:val="20"/>
              </w:rPr>
            </w:pPr>
            <w:r>
              <w:rPr>
                <w:b/>
                <w:sz w:val="20"/>
                <w:szCs w:val="20"/>
              </w:rPr>
              <w:t>Cada propuesta de valor debe hablar sobre el desafío de un cliente y defender el negocio como la resolución de problemas.</w:t>
            </w:r>
            <w:commentRangeEnd w:id="13"/>
            <w:r>
              <w:commentReference w:id="13"/>
            </w:r>
          </w:p>
        </w:tc>
      </w:tr>
    </w:tbl>
    <w:p w:rsidR="00F04D23" w:rsidRDefault="00F04D23" w14:paraId="00000090" w14:textId="77777777">
      <w:pPr>
        <w:ind w:left="0" w:hanging="2"/>
        <w:jc w:val="both"/>
        <w:rPr>
          <w:sz w:val="20"/>
          <w:szCs w:val="20"/>
        </w:rPr>
      </w:pPr>
    </w:p>
    <w:p w:rsidR="00F04D23" w:rsidRDefault="009B3C90" w14:paraId="00000091" w14:textId="77777777">
      <w:pPr>
        <w:numPr>
          <w:ilvl w:val="0"/>
          <w:numId w:val="14"/>
        </w:numPr>
        <w:spacing w:after="160"/>
        <w:ind w:left="0" w:hanging="2"/>
        <w:jc w:val="both"/>
        <w:rPr>
          <w:sz w:val="20"/>
          <w:szCs w:val="20"/>
        </w:rPr>
      </w:pPr>
      <w:r>
        <w:rPr>
          <w:b/>
          <w:sz w:val="20"/>
          <w:szCs w:val="20"/>
        </w:rPr>
        <w:t>Segmento de Clientes</w:t>
      </w:r>
      <w:r>
        <w:rPr>
          <w:sz w:val="20"/>
          <w:szCs w:val="20"/>
        </w:rPr>
        <w:t xml:space="preserve">: concéntrese en los clientes que están interesados en su producto o servicio, que realmente lo necesitan y desean adquirirlo. Enfocarse en segmentos de mercados amplios disminuye la efectividad y aumenta la pérdida de tiempo y dinero en personas que no son ni serán sus clientes potenciales en el presente y futuro. </w:t>
      </w:r>
    </w:p>
    <w:p w:rsidR="00F04D23" w:rsidRDefault="009B3C90" w14:paraId="00000092" w14:textId="77777777">
      <w:pPr>
        <w:spacing w:after="160"/>
        <w:ind w:left="0" w:hanging="2"/>
        <w:jc w:val="both"/>
        <w:rPr>
          <w:sz w:val="20"/>
          <w:szCs w:val="20"/>
        </w:rPr>
      </w:pPr>
      <w:r>
        <w:rPr>
          <w:sz w:val="20"/>
          <w:szCs w:val="20"/>
        </w:rPr>
        <w:t xml:space="preserve">Para lograr la segmentación de los clientes debe: </w:t>
      </w:r>
    </w:p>
    <w:p w:rsidR="00F04D23" w:rsidRDefault="00CA0617" w14:paraId="00000093" w14:textId="77777777">
      <w:pPr>
        <w:numPr>
          <w:ilvl w:val="0"/>
          <w:numId w:val="17"/>
        </w:numPr>
        <w:ind w:left="0" w:hanging="2"/>
        <w:jc w:val="both"/>
        <w:rPr>
          <w:sz w:val="20"/>
          <w:szCs w:val="20"/>
        </w:rPr>
      </w:pPr>
      <w:sdt>
        <w:sdtPr>
          <w:tag w:val="goog_rdk_10"/>
          <w:id w:val="-2037343508"/>
        </w:sdtPr>
        <w:sdtEndPr/>
        <w:sdtContent>
          <w:commentRangeStart w:id="14"/>
        </w:sdtContent>
      </w:sdt>
      <w:r w:rsidR="009B3C90">
        <w:rPr>
          <w:sz w:val="20"/>
          <w:szCs w:val="20"/>
        </w:rPr>
        <w:t>Medir y comprender cuál es el tamaño de su mercado,</w:t>
      </w:r>
    </w:p>
    <w:p w:rsidR="00F04D23" w:rsidRDefault="009B3C90" w14:paraId="00000094" w14:textId="77777777">
      <w:pPr>
        <w:numPr>
          <w:ilvl w:val="0"/>
          <w:numId w:val="17"/>
        </w:numPr>
        <w:ind w:left="0" w:hanging="2"/>
        <w:jc w:val="both"/>
        <w:rPr>
          <w:sz w:val="20"/>
          <w:szCs w:val="20"/>
        </w:rPr>
      </w:pPr>
      <w:r>
        <w:rPr>
          <w:sz w:val="20"/>
          <w:szCs w:val="20"/>
        </w:rPr>
        <w:t xml:space="preserve">Definir a cuántas personas quiere llegar, </w:t>
      </w:r>
    </w:p>
    <w:p w:rsidR="00F04D23" w:rsidRDefault="009B3C90" w14:paraId="00000095" w14:textId="77777777">
      <w:pPr>
        <w:numPr>
          <w:ilvl w:val="0"/>
          <w:numId w:val="17"/>
        </w:numPr>
        <w:ind w:left="0" w:hanging="2"/>
        <w:jc w:val="both"/>
        <w:rPr>
          <w:sz w:val="20"/>
          <w:szCs w:val="20"/>
        </w:rPr>
      </w:pPr>
      <w:r>
        <w:rPr>
          <w:sz w:val="20"/>
          <w:szCs w:val="20"/>
        </w:rPr>
        <w:t xml:space="preserve">Dividir el mercado objetivo en categorías más pequeñas y definidas, segmentando a los clientes que comparten características similares, como: datos demográficos, intereses, necesidades o ubicación, </w:t>
      </w:r>
    </w:p>
    <w:p w:rsidR="00F04D23" w:rsidRDefault="009B3C90" w14:paraId="00000096" w14:textId="77777777">
      <w:pPr>
        <w:numPr>
          <w:ilvl w:val="0"/>
          <w:numId w:val="17"/>
        </w:numPr>
        <w:ind w:left="0" w:hanging="2"/>
        <w:jc w:val="both"/>
        <w:rPr>
          <w:sz w:val="20"/>
          <w:szCs w:val="20"/>
        </w:rPr>
      </w:pPr>
      <w:r>
        <w:rPr>
          <w:sz w:val="20"/>
          <w:szCs w:val="20"/>
        </w:rPr>
        <w:t>Enfoque sus esfuerzos a esa segmentación,</w:t>
      </w:r>
    </w:p>
    <w:p w:rsidR="00F04D23" w:rsidRDefault="009B3C90" w14:paraId="00000097" w14:textId="77777777">
      <w:pPr>
        <w:numPr>
          <w:ilvl w:val="0"/>
          <w:numId w:val="17"/>
        </w:numPr>
        <w:ind w:left="0" w:hanging="2"/>
        <w:jc w:val="both"/>
        <w:rPr>
          <w:sz w:val="20"/>
          <w:szCs w:val="20"/>
        </w:rPr>
      </w:pPr>
      <w:r>
        <w:rPr>
          <w:sz w:val="20"/>
          <w:szCs w:val="20"/>
        </w:rPr>
        <w:t>Analice quienes serán a las personas con más probabilidades de convertirse en clientes.</w:t>
      </w:r>
      <w:commentRangeEnd w:id="14"/>
      <w:r>
        <w:commentReference w:id="14"/>
      </w:r>
    </w:p>
    <w:p w:rsidR="00F04D23" w:rsidRDefault="00F04D23" w14:paraId="00000098" w14:textId="77777777">
      <w:pPr>
        <w:ind w:left="0" w:hanging="2"/>
        <w:jc w:val="both"/>
        <w:rPr>
          <w:sz w:val="20"/>
          <w:szCs w:val="20"/>
        </w:rPr>
      </w:pPr>
    </w:p>
    <w:p w:rsidR="00F04D23" w:rsidRDefault="009B3C90" w14:paraId="00000099" w14:textId="77777777">
      <w:pPr>
        <w:ind w:left="0" w:hanging="2"/>
        <w:jc w:val="both"/>
        <w:rPr>
          <w:sz w:val="20"/>
          <w:szCs w:val="20"/>
        </w:rPr>
      </w:pPr>
      <w:r>
        <w:rPr>
          <w:sz w:val="20"/>
          <w:szCs w:val="20"/>
        </w:rPr>
        <w:t xml:space="preserve">Tenga en cuenta que la segmentación de manera demográfica es vital para caracterizar la población, revise la siguiente lista: </w:t>
      </w:r>
    </w:p>
    <w:p w:rsidR="00F04D23" w:rsidRDefault="00F04D23" w14:paraId="0000009A" w14:textId="77777777">
      <w:pPr>
        <w:ind w:left="0" w:hanging="2"/>
        <w:jc w:val="both"/>
        <w:rPr>
          <w:sz w:val="20"/>
          <w:szCs w:val="20"/>
        </w:rPr>
      </w:pPr>
    </w:p>
    <w:p w:rsidR="00F04D23" w:rsidRDefault="00CA0617" w14:paraId="0000009B" w14:textId="77777777">
      <w:pPr>
        <w:numPr>
          <w:ilvl w:val="0"/>
          <w:numId w:val="18"/>
        </w:numPr>
        <w:ind w:left="0" w:hanging="2"/>
        <w:jc w:val="both"/>
        <w:rPr>
          <w:sz w:val="20"/>
          <w:szCs w:val="20"/>
        </w:rPr>
      </w:pPr>
      <w:sdt>
        <w:sdtPr>
          <w:tag w:val="goog_rdk_11"/>
          <w:id w:val="-441224364"/>
        </w:sdtPr>
        <w:sdtEndPr/>
        <w:sdtContent>
          <w:commentRangeStart w:id="15"/>
        </w:sdtContent>
      </w:sdt>
      <w:r w:rsidR="009B3C90">
        <w:rPr>
          <w:sz w:val="20"/>
          <w:szCs w:val="20"/>
        </w:rPr>
        <w:t xml:space="preserve">La edad, </w:t>
      </w:r>
    </w:p>
    <w:p w:rsidR="00F04D23" w:rsidRDefault="009B3C90" w14:paraId="0000009C" w14:textId="77777777">
      <w:pPr>
        <w:numPr>
          <w:ilvl w:val="0"/>
          <w:numId w:val="18"/>
        </w:numPr>
        <w:ind w:left="0" w:hanging="2"/>
        <w:jc w:val="both"/>
        <w:rPr>
          <w:sz w:val="20"/>
          <w:szCs w:val="20"/>
        </w:rPr>
      </w:pPr>
      <w:r>
        <w:rPr>
          <w:sz w:val="20"/>
          <w:szCs w:val="20"/>
        </w:rPr>
        <w:t xml:space="preserve">El sexo, </w:t>
      </w:r>
    </w:p>
    <w:p w:rsidR="00F04D23" w:rsidRDefault="009B3C90" w14:paraId="0000009D" w14:textId="77777777">
      <w:pPr>
        <w:numPr>
          <w:ilvl w:val="0"/>
          <w:numId w:val="18"/>
        </w:numPr>
        <w:ind w:left="0" w:hanging="2"/>
        <w:jc w:val="both"/>
        <w:rPr>
          <w:sz w:val="20"/>
          <w:szCs w:val="20"/>
        </w:rPr>
      </w:pPr>
      <w:r>
        <w:rPr>
          <w:sz w:val="20"/>
          <w:szCs w:val="20"/>
        </w:rPr>
        <w:t xml:space="preserve">El estado civil, </w:t>
      </w:r>
    </w:p>
    <w:p w:rsidR="00F04D23" w:rsidRDefault="009B3C90" w14:paraId="0000009E" w14:textId="77777777">
      <w:pPr>
        <w:numPr>
          <w:ilvl w:val="0"/>
          <w:numId w:val="18"/>
        </w:numPr>
        <w:ind w:left="0" w:hanging="2"/>
        <w:jc w:val="both"/>
        <w:rPr>
          <w:sz w:val="20"/>
          <w:szCs w:val="20"/>
        </w:rPr>
      </w:pPr>
      <w:r>
        <w:rPr>
          <w:sz w:val="20"/>
          <w:szCs w:val="20"/>
        </w:rPr>
        <w:t xml:space="preserve">El tamaño de la familia, </w:t>
      </w:r>
    </w:p>
    <w:p w:rsidR="00F04D23" w:rsidRDefault="009B3C90" w14:paraId="0000009F" w14:textId="77777777">
      <w:pPr>
        <w:numPr>
          <w:ilvl w:val="0"/>
          <w:numId w:val="18"/>
        </w:numPr>
        <w:ind w:left="0" w:hanging="2"/>
        <w:jc w:val="both"/>
        <w:rPr>
          <w:sz w:val="20"/>
          <w:szCs w:val="20"/>
        </w:rPr>
      </w:pPr>
      <w:r>
        <w:rPr>
          <w:sz w:val="20"/>
          <w:szCs w:val="20"/>
        </w:rPr>
        <w:t xml:space="preserve">La ocupación, </w:t>
      </w:r>
    </w:p>
    <w:p w:rsidR="00F04D23" w:rsidRDefault="009B3C90" w14:paraId="000000A0" w14:textId="77777777">
      <w:pPr>
        <w:numPr>
          <w:ilvl w:val="0"/>
          <w:numId w:val="18"/>
        </w:numPr>
        <w:ind w:left="0" w:hanging="2"/>
        <w:jc w:val="both"/>
        <w:rPr>
          <w:sz w:val="20"/>
          <w:szCs w:val="20"/>
        </w:rPr>
      </w:pPr>
      <w:r>
        <w:rPr>
          <w:sz w:val="20"/>
          <w:szCs w:val="20"/>
        </w:rPr>
        <w:t xml:space="preserve">El nivel educativo, </w:t>
      </w:r>
    </w:p>
    <w:p w:rsidR="00F04D23" w:rsidRDefault="009B3C90" w14:paraId="000000A1" w14:textId="77777777">
      <w:pPr>
        <w:numPr>
          <w:ilvl w:val="0"/>
          <w:numId w:val="18"/>
        </w:numPr>
        <w:ind w:left="0" w:hanging="2"/>
        <w:jc w:val="both"/>
        <w:rPr>
          <w:sz w:val="20"/>
          <w:szCs w:val="20"/>
        </w:rPr>
      </w:pPr>
      <w:r>
        <w:rPr>
          <w:sz w:val="20"/>
          <w:szCs w:val="20"/>
        </w:rPr>
        <w:t xml:space="preserve">Los ingresos, </w:t>
      </w:r>
    </w:p>
    <w:p w:rsidR="00F04D23" w:rsidRDefault="009B3C90" w14:paraId="000000A2" w14:textId="77777777">
      <w:pPr>
        <w:numPr>
          <w:ilvl w:val="0"/>
          <w:numId w:val="18"/>
        </w:numPr>
        <w:ind w:left="0" w:hanging="2"/>
        <w:jc w:val="both"/>
        <w:rPr>
          <w:sz w:val="20"/>
          <w:szCs w:val="20"/>
        </w:rPr>
      </w:pPr>
      <w:r>
        <w:rPr>
          <w:sz w:val="20"/>
          <w:szCs w:val="20"/>
        </w:rPr>
        <w:t xml:space="preserve">La raza, </w:t>
      </w:r>
    </w:p>
    <w:p w:rsidR="00F04D23" w:rsidRDefault="009B3C90" w14:paraId="000000A3" w14:textId="77777777">
      <w:pPr>
        <w:numPr>
          <w:ilvl w:val="0"/>
          <w:numId w:val="18"/>
        </w:numPr>
        <w:ind w:left="0" w:hanging="2"/>
        <w:jc w:val="both"/>
        <w:rPr>
          <w:sz w:val="20"/>
          <w:szCs w:val="20"/>
        </w:rPr>
      </w:pPr>
      <w:r>
        <w:rPr>
          <w:sz w:val="20"/>
          <w:szCs w:val="20"/>
        </w:rPr>
        <w:t xml:space="preserve">La nacionalidad y </w:t>
      </w:r>
    </w:p>
    <w:p w:rsidR="00F04D23" w:rsidRDefault="009B3C90" w14:paraId="000000A4" w14:textId="77777777">
      <w:pPr>
        <w:numPr>
          <w:ilvl w:val="0"/>
          <w:numId w:val="18"/>
        </w:numPr>
        <w:ind w:left="0" w:hanging="2"/>
        <w:jc w:val="both"/>
        <w:rPr>
          <w:sz w:val="20"/>
          <w:szCs w:val="20"/>
        </w:rPr>
      </w:pPr>
      <w:r>
        <w:rPr>
          <w:sz w:val="20"/>
          <w:szCs w:val="20"/>
        </w:rPr>
        <w:t>La religión, etc.</w:t>
      </w:r>
      <w:commentRangeEnd w:id="15"/>
      <w:r>
        <w:commentReference w:id="15"/>
      </w:r>
    </w:p>
    <w:p w:rsidR="00F04D23" w:rsidRDefault="00F04D23" w14:paraId="000000A5" w14:textId="77777777">
      <w:pPr>
        <w:ind w:left="0" w:hanging="2"/>
        <w:jc w:val="both"/>
        <w:rPr>
          <w:sz w:val="20"/>
          <w:szCs w:val="20"/>
        </w:rPr>
      </w:pPr>
    </w:p>
    <w:p w:rsidR="00F04D23" w:rsidRDefault="009B3C90" w14:paraId="000000A6" w14:textId="77777777">
      <w:pPr>
        <w:ind w:left="0" w:hanging="2"/>
        <w:jc w:val="both"/>
        <w:rPr>
          <w:sz w:val="20"/>
          <w:szCs w:val="20"/>
        </w:rPr>
      </w:pPr>
      <w:r>
        <w:rPr>
          <w:sz w:val="20"/>
          <w:szCs w:val="20"/>
        </w:rPr>
        <w:t>Para la recopilación de estos datos lo puede hacer directamente con el cliente o utilizando bases de datos, también puede apoyarse de los perfiles de las redes sociales para extraer esta información para el beneficio del negocio, ya que la finalidad es establecer hacia dónde dirigirá sus esfuerzos e intereses relacionados con los posibles clientes compradores.</w:t>
      </w:r>
    </w:p>
    <w:p w:rsidR="00F04D23" w:rsidRDefault="00F04D23" w14:paraId="000000A7" w14:textId="77777777">
      <w:pPr>
        <w:ind w:left="0" w:hanging="2"/>
        <w:jc w:val="both"/>
        <w:rPr>
          <w:sz w:val="20"/>
          <w:szCs w:val="20"/>
        </w:rPr>
      </w:pPr>
    </w:p>
    <w:p w:rsidR="00F04D23" w:rsidRDefault="009B3C90" w14:paraId="000000A8" w14:textId="77777777">
      <w:pPr>
        <w:ind w:left="0" w:hanging="2"/>
        <w:jc w:val="both"/>
        <w:rPr>
          <w:sz w:val="20"/>
          <w:szCs w:val="20"/>
        </w:rPr>
      </w:pPr>
      <w:r>
        <w:rPr>
          <w:sz w:val="20"/>
          <w:szCs w:val="20"/>
        </w:rPr>
        <w:t xml:space="preserve">En este punto es fundamental conocer el comportamiento del consumidor y su conducta de compra, ya que estos pueden ser acciones de interacción entre el producto, el consumidor y las redes o aplicaciones. </w:t>
      </w:r>
    </w:p>
    <w:p w:rsidR="00F04D23" w:rsidRDefault="00F04D23" w14:paraId="000000A9" w14:textId="77777777">
      <w:pPr>
        <w:ind w:left="0" w:hanging="2"/>
        <w:jc w:val="both"/>
        <w:rPr>
          <w:sz w:val="20"/>
          <w:szCs w:val="20"/>
        </w:rPr>
      </w:pPr>
    </w:p>
    <w:p w:rsidR="00F04D23" w:rsidRDefault="009B3C90" w14:paraId="000000AA" w14:textId="77777777">
      <w:pPr>
        <w:numPr>
          <w:ilvl w:val="0"/>
          <w:numId w:val="14"/>
        </w:numPr>
        <w:spacing w:after="160"/>
        <w:ind w:left="0" w:hanging="2"/>
        <w:jc w:val="both"/>
        <w:rPr>
          <w:sz w:val="20"/>
          <w:szCs w:val="20"/>
        </w:rPr>
      </w:pPr>
      <w:r>
        <w:rPr>
          <w:b/>
          <w:sz w:val="20"/>
          <w:szCs w:val="20"/>
        </w:rPr>
        <w:t xml:space="preserve">Canales: </w:t>
      </w:r>
      <w:r>
        <w:rPr>
          <w:sz w:val="20"/>
          <w:szCs w:val="20"/>
        </w:rPr>
        <w:t>establece la relación de la empresa con el cliente a través de diferentes puntos de contacto, dicho en otras palabras, son los instrumentos por donde pasa el producto o servicios hasta llegar al cliente final, estos pueden ser:</w:t>
      </w:r>
    </w:p>
    <w:tbl>
      <w:tblPr>
        <w:tblStyle w:val="afd"/>
        <w:tblW w:w="8727" w:type="dxa"/>
        <w:tblInd w:w="8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8727"/>
      </w:tblGrid>
      <w:tr w:rsidR="00F04D23" w14:paraId="0330A34D" w14:textId="77777777">
        <w:tc>
          <w:tcPr>
            <w:tcW w:w="8727" w:type="dxa"/>
            <w:shd w:val="clear" w:color="auto" w:fill="C45911"/>
          </w:tcPr>
          <w:p w:rsidR="00F04D23" w:rsidRDefault="00CA0617" w14:paraId="000000AB" w14:textId="77777777">
            <w:pPr>
              <w:ind w:left="0" w:hanging="2"/>
              <w:jc w:val="center"/>
              <w:rPr>
                <w:sz w:val="20"/>
                <w:szCs w:val="20"/>
              </w:rPr>
            </w:pPr>
            <w:sdt>
              <w:sdtPr>
                <w:tag w:val="goog_rdk_12"/>
                <w:id w:val="-1595391063"/>
              </w:sdtPr>
              <w:sdtEndPr/>
              <w:sdtContent>
                <w:commentRangeStart w:id="16"/>
              </w:sdtContent>
            </w:sdt>
            <w:r w:rsidR="009B3C90">
              <w:rPr>
                <w:sz w:val="20"/>
                <w:szCs w:val="20"/>
              </w:rPr>
              <w:t>DI_CF10_1_Canales</w:t>
            </w:r>
            <w:commentRangeEnd w:id="16"/>
            <w:r w:rsidR="009B3C90">
              <w:commentReference w:id="16"/>
            </w:r>
          </w:p>
          <w:p w:rsidR="00F04D23" w:rsidRDefault="009B3C90" w14:paraId="000000AC" w14:textId="77777777">
            <w:pPr>
              <w:ind w:left="0" w:hanging="2"/>
              <w:jc w:val="center"/>
              <w:rPr>
                <w:sz w:val="20"/>
                <w:szCs w:val="20"/>
              </w:rPr>
            </w:pPr>
            <w:r>
              <w:rPr>
                <w:sz w:val="20"/>
                <w:szCs w:val="20"/>
              </w:rPr>
              <w:t>pestañas</w:t>
            </w:r>
          </w:p>
          <w:p w:rsidR="00F04D23" w:rsidRDefault="009B3C90" w14:paraId="000000AD" w14:textId="77777777">
            <w:pPr>
              <w:ind w:left="0" w:hanging="2"/>
              <w:jc w:val="center"/>
              <w:rPr>
                <w:sz w:val="20"/>
                <w:szCs w:val="20"/>
              </w:rPr>
            </w:pPr>
            <w:r>
              <w:rPr>
                <w:sz w:val="20"/>
                <w:szCs w:val="20"/>
              </w:rPr>
              <w:t>Recurso de aprendizaje</w:t>
            </w:r>
          </w:p>
        </w:tc>
      </w:tr>
    </w:tbl>
    <w:p w:rsidR="00F04D23" w:rsidRDefault="00F04D23" w14:paraId="000000AE" w14:textId="77777777">
      <w:pPr>
        <w:ind w:left="0" w:hanging="2"/>
        <w:jc w:val="both"/>
        <w:rPr>
          <w:sz w:val="20"/>
          <w:szCs w:val="20"/>
        </w:rPr>
      </w:pPr>
    </w:p>
    <w:p w:rsidR="00F04D23" w:rsidRDefault="009B3C90" w14:paraId="000000AF" w14:textId="77777777">
      <w:pPr>
        <w:numPr>
          <w:ilvl w:val="0"/>
          <w:numId w:val="14"/>
        </w:numPr>
        <w:spacing w:after="160"/>
        <w:ind w:left="0" w:hanging="2"/>
        <w:jc w:val="both"/>
        <w:rPr>
          <w:sz w:val="20"/>
          <w:szCs w:val="20"/>
        </w:rPr>
      </w:pPr>
      <w:r>
        <w:rPr>
          <w:b/>
          <w:sz w:val="20"/>
          <w:szCs w:val="20"/>
        </w:rPr>
        <w:t>Relación con clientes:</w:t>
      </w:r>
      <w:r>
        <w:rPr>
          <w:sz w:val="20"/>
          <w:szCs w:val="20"/>
        </w:rPr>
        <w:t xml:space="preserve"> se definen como la forma en que la empresa interactúa con los clientes, de manera virtual, a través de un teléfono o atención de manera personal. Las relaciones con los clientes describen los tipos de contactos que la empresa establece con segmentos de clientes específicos, permitiendo aclarar los puntos de responsabilidades entre el negocio y el cliente y los modos utilizados para relacionarse entre ellos.</w:t>
      </w:r>
    </w:p>
    <w:p w:rsidR="00F04D23" w:rsidRDefault="009B3C90" w14:paraId="000000B0" w14:textId="77777777">
      <w:pPr>
        <w:ind w:left="0" w:hanging="2"/>
        <w:jc w:val="both"/>
        <w:rPr>
          <w:sz w:val="20"/>
          <w:szCs w:val="20"/>
        </w:rPr>
      </w:pPr>
      <w:r>
        <w:rPr>
          <w:sz w:val="20"/>
          <w:szCs w:val="20"/>
        </w:rPr>
        <w:t>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ventas. El tipo de relaciones con los clientes establece la influencia que se tiene en la experiencia del cliente.</w:t>
      </w:r>
    </w:p>
    <w:p w:rsidR="00F04D23" w:rsidRDefault="00F04D23" w14:paraId="000000B1" w14:textId="77777777">
      <w:pPr>
        <w:ind w:left="0" w:hanging="2"/>
        <w:jc w:val="both"/>
        <w:rPr>
          <w:sz w:val="20"/>
          <w:szCs w:val="20"/>
        </w:rPr>
      </w:pPr>
    </w:p>
    <w:p w:rsidR="00F04D23" w:rsidRDefault="009B3C90" w14:paraId="000000B2" w14:textId="77777777">
      <w:pPr>
        <w:numPr>
          <w:ilvl w:val="0"/>
          <w:numId w:val="14"/>
        </w:numPr>
        <w:spacing w:after="160"/>
        <w:ind w:left="0" w:hanging="2"/>
        <w:jc w:val="both"/>
        <w:rPr>
          <w:sz w:val="20"/>
          <w:szCs w:val="20"/>
        </w:rPr>
      </w:pPr>
      <w:r>
        <w:rPr>
          <w:b/>
          <w:sz w:val="20"/>
          <w:szCs w:val="20"/>
        </w:rPr>
        <w:t>Actividades clave</w:t>
      </w:r>
      <w:r>
        <w:rPr>
          <w:sz w:val="20"/>
          <w:szCs w:val="20"/>
        </w:rPr>
        <w:t>: acciones en las que se determina cómo llegar a desarrollar la propuesta de valor, entre las actividades clave se encuentran:</w:t>
      </w:r>
    </w:p>
    <w:p w:rsidR="00F04D23" w:rsidRDefault="00CA0617" w14:paraId="000000B3" w14:textId="77777777">
      <w:pPr>
        <w:numPr>
          <w:ilvl w:val="0"/>
          <w:numId w:val="19"/>
        </w:numPr>
        <w:ind w:left="0" w:hanging="2"/>
        <w:jc w:val="both"/>
        <w:rPr>
          <w:sz w:val="20"/>
          <w:szCs w:val="20"/>
        </w:rPr>
      </w:pPr>
      <w:sdt>
        <w:sdtPr>
          <w:tag w:val="goog_rdk_13"/>
          <w:id w:val="-135716922"/>
        </w:sdtPr>
        <w:sdtEndPr/>
        <w:sdtContent>
          <w:commentRangeStart w:id="17"/>
        </w:sdtContent>
      </w:sdt>
      <w:r w:rsidR="009B3C90">
        <w:rPr>
          <w:sz w:val="20"/>
          <w:szCs w:val="20"/>
        </w:rPr>
        <w:t xml:space="preserve">El tiempo empleado, </w:t>
      </w:r>
    </w:p>
    <w:p w:rsidR="00F04D23" w:rsidRDefault="009B3C90" w14:paraId="000000B4" w14:textId="77777777">
      <w:pPr>
        <w:numPr>
          <w:ilvl w:val="0"/>
          <w:numId w:val="19"/>
        </w:numPr>
        <w:ind w:left="0" w:hanging="2"/>
        <w:jc w:val="both"/>
        <w:rPr>
          <w:sz w:val="20"/>
          <w:szCs w:val="20"/>
        </w:rPr>
      </w:pPr>
      <w:r>
        <w:rPr>
          <w:sz w:val="20"/>
          <w:szCs w:val="20"/>
        </w:rPr>
        <w:t xml:space="preserve">Las estrategias, </w:t>
      </w:r>
    </w:p>
    <w:p w:rsidR="00F04D23" w:rsidRDefault="009B3C90" w14:paraId="000000B5" w14:textId="77777777">
      <w:pPr>
        <w:numPr>
          <w:ilvl w:val="0"/>
          <w:numId w:val="19"/>
        </w:numPr>
        <w:ind w:left="0" w:hanging="2"/>
        <w:jc w:val="both"/>
        <w:rPr>
          <w:sz w:val="20"/>
          <w:szCs w:val="20"/>
        </w:rPr>
      </w:pPr>
      <w:r>
        <w:rPr>
          <w:sz w:val="20"/>
          <w:szCs w:val="20"/>
        </w:rPr>
        <w:t xml:space="preserve">La distribución del producto, </w:t>
      </w:r>
    </w:p>
    <w:p w:rsidR="00F04D23" w:rsidRDefault="009B3C90" w14:paraId="000000B6" w14:textId="77777777">
      <w:pPr>
        <w:numPr>
          <w:ilvl w:val="0"/>
          <w:numId w:val="19"/>
        </w:numPr>
        <w:ind w:left="0" w:hanging="2"/>
        <w:jc w:val="both"/>
        <w:rPr>
          <w:sz w:val="20"/>
          <w:szCs w:val="20"/>
        </w:rPr>
      </w:pPr>
      <w:r>
        <w:rPr>
          <w:sz w:val="20"/>
          <w:szCs w:val="20"/>
        </w:rPr>
        <w:t xml:space="preserve">La calidad en el diseño y </w:t>
      </w:r>
    </w:p>
    <w:p w:rsidR="00F04D23" w:rsidRDefault="009B3C90" w14:paraId="000000B7" w14:textId="77777777">
      <w:pPr>
        <w:numPr>
          <w:ilvl w:val="0"/>
          <w:numId w:val="19"/>
        </w:numPr>
        <w:ind w:left="0" w:hanging="2"/>
        <w:jc w:val="both"/>
        <w:rPr>
          <w:sz w:val="20"/>
          <w:szCs w:val="20"/>
        </w:rPr>
      </w:pPr>
      <w:r>
        <w:rPr>
          <w:sz w:val="20"/>
          <w:szCs w:val="20"/>
        </w:rPr>
        <w:t>La producción de grandes cantidades del producto. Estas acciones son importantes para la estructura el modelo de negocio y la propuesta de valor.</w:t>
      </w:r>
      <w:commentRangeEnd w:id="17"/>
      <w:r>
        <w:commentReference w:id="17"/>
      </w:r>
    </w:p>
    <w:p w:rsidR="00F04D23" w:rsidRDefault="00F04D23" w14:paraId="000000B8" w14:textId="77777777">
      <w:pPr>
        <w:ind w:left="0" w:hanging="2"/>
        <w:jc w:val="both"/>
        <w:rPr>
          <w:sz w:val="20"/>
          <w:szCs w:val="20"/>
        </w:rPr>
      </w:pPr>
    </w:p>
    <w:p w:rsidR="00F04D23" w:rsidRDefault="009B3C90" w14:paraId="000000B9" w14:textId="77777777">
      <w:pPr>
        <w:ind w:left="0" w:hanging="2"/>
        <w:jc w:val="both"/>
        <w:rPr>
          <w:sz w:val="20"/>
          <w:szCs w:val="20"/>
        </w:rPr>
      </w:pPr>
      <w:r>
        <w:rPr>
          <w:sz w:val="20"/>
          <w:szCs w:val="20"/>
        </w:rPr>
        <w:t>Las tareas esenciales que se realizan para alcanzar los segmentos de clientes y crear fuentes de ingresos pueden variar según el modelo de negocio. Estas acciones pueden ser críticas, ya que deben ejecutarse</w:t>
      </w:r>
      <w:r>
        <w:rPr>
          <w:b/>
          <w:sz w:val="20"/>
          <w:szCs w:val="20"/>
        </w:rPr>
        <w:t xml:space="preserve"> </w:t>
      </w:r>
      <w:r>
        <w:rPr>
          <w:sz w:val="20"/>
          <w:szCs w:val="20"/>
        </w:rPr>
        <w:t>para mantener su ventaja competitiva</w:t>
      </w:r>
      <w:r>
        <w:rPr>
          <w:b/>
          <w:sz w:val="20"/>
          <w:szCs w:val="20"/>
        </w:rPr>
        <w:t>,</w:t>
      </w:r>
      <w:r>
        <w:rPr>
          <w:sz w:val="20"/>
          <w:szCs w:val="20"/>
        </w:rPr>
        <w:t xml:space="preserve"> es decir, un producto que ingrese a la línea de producción es evaluado e investigado desde su diseño, costos y el tiempo que tarda en producirse. </w:t>
      </w:r>
    </w:p>
    <w:p w:rsidR="00F04D23" w:rsidRDefault="00F04D23" w14:paraId="000000BA" w14:textId="77777777">
      <w:pPr>
        <w:ind w:left="0" w:hanging="2"/>
        <w:jc w:val="both"/>
        <w:rPr>
          <w:sz w:val="20"/>
          <w:szCs w:val="20"/>
        </w:rPr>
      </w:pPr>
    </w:p>
    <w:p w:rsidR="00F04D23" w:rsidRDefault="00F04D23" w14:paraId="000000BB" w14:textId="77777777">
      <w:pPr>
        <w:ind w:left="0" w:hanging="2"/>
        <w:jc w:val="both"/>
        <w:rPr>
          <w:sz w:val="20"/>
          <w:szCs w:val="20"/>
        </w:rPr>
      </w:pPr>
    </w:p>
    <w:p w:rsidR="00F04D23" w:rsidRDefault="00F04D23" w14:paraId="000000BC" w14:textId="77777777">
      <w:pPr>
        <w:ind w:left="0" w:hanging="2"/>
        <w:jc w:val="both"/>
        <w:rPr>
          <w:sz w:val="20"/>
          <w:szCs w:val="20"/>
        </w:rPr>
      </w:pPr>
    </w:p>
    <w:p w:rsidR="00F04D23" w:rsidRDefault="00F04D23" w14:paraId="000000BD" w14:textId="77777777">
      <w:pPr>
        <w:ind w:left="0" w:hanging="2"/>
        <w:jc w:val="both"/>
        <w:rPr>
          <w:sz w:val="20"/>
          <w:szCs w:val="20"/>
        </w:rPr>
      </w:pPr>
    </w:p>
    <w:p w:rsidR="00F04D23" w:rsidRDefault="00F04D23" w14:paraId="000000BE" w14:textId="77777777">
      <w:pPr>
        <w:ind w:left="0" w:hanging="2"/>
        <w:jc w:val="both"/>
        <w:rPr>
          <w:sz w:val="20"/>
          <w:szCs w:val="20"/>
        </w:rPr>
      </w:pPr>
    </w:p>
    <w:p w:rsidR="00F04D23" w:rsidRDefault="009B3C90" w14:paraId="000000BF" w14:textId="77777777">
      <w:pPr>
        <w:ind w:left="0" w:hanging="2"/>
        <w:jc w:val="both"/>
        <w:rPr>
          <w:sz w:val="20"/>
          <w:szCs w:val="20"/>
        </w:rPr>
      </w:pPr>
      <w:r>
        <w:rPr>
          <w:sz w:val="20"/>
          <w:szCs w:val="20"/>
        </w:rPr>
        <w:t>No olvide que para desarrollar nuevos productos es muy conveniente ejecutar una</w:t>
      </w:r>
      <w:r>
        <w:t xml:space="preserve"> </w:t>
      </w:r>
      <w:r>
        <w:rPr>
          <w:sz w:val="20"/>
          <w:szCs w:val="20"/>
        </w:rPr>
        <w:t xml:space="preserve">investigación y revisar los resultados para orientar el desarrollo. </w:t>
      </w:r>
      <w:r>
        <w:rPr>
          <w:noProof/>
        </w:rPr>
        <w:drawing>
          <wp:anchor distT="0" distB="0" distL="114300" distR="114300" simplePos="0" relativeHeight="251647488" behindDoc="0" locked="0" layoutInCell="1" hidden="0" allowOverlap="1" wp14:anchorId="741DA419" wp14:editId="302D5349">
            <wp:simplePos x="0" y="0"/>
            <wp:positionH relativeFrom="column">
              <wp:posOffset>2861945</wp:posOffset>
            </wp:positionH>
            <wp:positionV relativeFrom="paragraph">
              <wp:posOffset>80645</wp:posOffset>
            </wp:positionV>
            <wp:extent cx="3343275" cy="1371600"/>
            <wp:effectExtent l="0" t="0" r="0" b="0"/>
            <wp:wrapSquare wrapText="bothSides" distT="0" distB="0" distL="114300" distR="114300"/>
            <wp:docPr id="107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3343275" cy="1371600"/>
                    </a:xfrm>
                    <a:prstGeom prst="rect">
                      <a:avLst/>
                    </a:prstGeom>
                    <a:ln/>
                  </pic:spPr>
                </pic:pic>
              </a:graphicData>
            </a:graphic>
          </wp:anchor>
        </w:drawing>
      </w:r>
    </w:p>
    <w:p w:rsidR="00F04D23" w:rsidRDefault="00F04D23" w14:paraId="000000C0" w14:textId="77777777">
      <w:pPr>
        <w:ind w:left="0" w:hanging="2"/>
        <w:jc w:val="both"/>
        <w:rPr>
          <w:sz w:val="20"/>
          <w:szCs w:val="20"/>
        </w:rPr>
      </w:pPr>
    </w:p>
    <w:p w:rsidR="00F04D23" w:rsidRDefault="009B3C90" w14:paraId="000000C1" w14:textId="77777777">
      <w:pPr>
        <w:ind w:left="0" w:hanging="2"/>
        <w:jc w:val="both"/>
        <w:rPr>
          <w:sz w:val="20"/>
          <w:szCs w:val="20"/>
        </w:rPr>
      </w:pPr>
      <w:r>
        <w:rPr>
          <w:sz w:val="20"/>
          <w:szCs w:val="20"/>
        </w:rPr>
        <w:t xml:space="preserve">Unas de las tareas en las que hoy en día se hace hincapié es en la comprensión </w:t>
      </w:r>
      <w:sdt>
        <w:sdtPr>
          <w:tag w:val="goog_rdk_14"/>
          <w:id w:val="-848251138"/>
        </w:sdtPr>
        <w:sdtEndPr/>
        <w:sdtContent>
          <w:commentRangeStart w:id="18"/>
        </w:sdtContent>
      </w:sdt>
      <w:r>
        <w:rPr>
          <w:sz w:val="20"/>
          <w:szCs w:val="20"/>
        </w:rPr>
        <w:t xml:space="preserve">de la innovación y las nuevas tendencias del mercado </w:t>
      </w:r>
      <w:commentRangeEnd w:id="18"/>
      <w:r>
        <w:commentReference w:id="18"/>
      </w:r>
      <w:r>
        <w:rPr>
          <w:sz w:val="20"/>
          <w:szCs w:val="20"/>
        </w:rPr>
        <w:t>para garantizar así que se cumplan las expectativas de los diferentes entornos.</w:t>
      </w:r>
    </w:p>
    <w:p w:rsidR="00F04D23" w:rsidRDefault="00F04D23" w14:paraId="000000C2" w14:textId="77777777">
      <w:pPr>
        <w:ind w:left="0" w:hanging="2"/>
        <w:jc w:val="both"/>
        <w:rPr>
          <w:sz w:val="20"/>
          <w:szCs w:val="20"/>
        </w:rPr>
      </w:pPr>
    </w:p>
    <w:p w:rsidR="00F04D23" w:rsidRDefault="009B3C90" w14:paraId="000000C3" w14:textId="77777777">
      <w:pPr>
        <w:ind w:left="0" w:hanging="2"/>
        <w:jc w:val="both"/>
        <w:rPr>
          <w:sz w:val="20"/>
          <w:szCs w:val="20"/>
        </w:rPr>
      </w:pPr>
      <w:r>
        <w:rPr>
          <w:sz w:val="20"/>
          <w:szCs w:val="20"/>
        </w:rPr>
        <w:t>Por otro lado, analizar las fortalezas y debilidades del producto es propicio para desarrollar otro punto clave como lo es la estrategia que colma los vacíos del mercado satisfaciendo la necesidad a raíz de nuevos productos. Es importante que observe los elementos relacionados para comprender las actividades que son fundamentales para mantener buenas relaciones con el cliente para aportar a la propuesta de valor y aprovechar los flujos de ingresos.</w:t>
      </w:r>
    </w:p>
    <w:p w:rsidR="00F04D23" w:rsidRDefault="00F04D23" w14:paraId="000000C4" w14:textId="77777777">
      <w:pPr>
        <w:ind w:left="0" w:hanging="2"/>
        <w:jc w:val="both"/>
        <w:rPr>
          <w:sz w:val="20"/>
          <w:szCs w:val="20"/>
        </w:rPr>
      </w:pPr>
    </w:p>
    <w:p w:rsidR="00F04D23" w:rsidRDefault="009B3C90" w14:paraId="000000C5" w14:textId="77777777">
      <w:pPr>
        <w:ind w:left="0" w:hanging="2"/>
        <w:jc w:val="both"/>
        <w:rPr>
          <w:sz w:val="20"/>
          <w:szCs w:val="20"/>
        </w:rPr>
      </w:pPr>
      <w:r>
        <w:rPr>
          <w:sz w:val="20"/>
          <w:szCs w:val="20"/>
        </w:rPr>
        <w:t>Por lo anterior, es indispensable que el cuadro de las actividades claves sea revisado constantemente, ya que en la medida que el negocio crezca será necesario incluir o modificar las tareas esenciales.</w:t>
      </w:r>
    </w:p>
    <w:p w:rsidR="00F04D23" w:rsidRDefault="00F04D23" w14:paraId="000000C6" w14:textId="77777777">
      <w:pPr>
        <w:ind w:left="0" w:hanging="2"/>
        <w:jc w:val="both"/>
        <w:rPr>
          <w:sz w:val="20"/>
          <w:szCs w:val="20"/>
        </w:rPr>
      </w:pPr>
    </w:p>
    <w:p w:rsidR="00F04D23" w:rsidRDefault="009B3C90" w14:paraId="000000C7" w14:textId="77777777">
      <w:pPr>
        <w:numPr>
          <w:ilvl w:val="0"/>
          <w:numId w:val="14"/>
        </w:numPr>
        <w:spacing w:after="160"/>
        <w:ind w:left="0" w:hanging="2"/>
        <w:jc w:val="both"/>
        <w:rPr>
          <w:sz w:val="20"/>
          <w:szCs w:val="20"/>
        </w:rPr>
      </w:pPr>
      <w:r>
        <w:rPr>
          <w:b/>
          <w:sz w:val="20"/>
          <w:szCs w:val="20"/>
        </w:rPr>
        <w:t>Recursos clave:</w:t>
      </w:r>
      <w:r>
        <w:rPr>
          <w:sz w:val="20"/>
          <w:szCs w:val="20"/>
        </w:rPr>
        <w:t xml:space="preserve"> son los elementos indispensables para alcanzar las actividades claves del negocio, estos pueden ser: económicos, humano y físicos, que dependen en gran medida de los medios a utilizar basados en los recursos clave que necesite en los canales, en la propuesta de valor, en la relación con el cliente y en los ingresos.</w:t>
      </w:r>
    </w:p>
    <w:p w:rsidR="00F04D23" w:rsidRDefault="009B3C90" w14:paraId="000000C8" w14:textId="77777777">
      <w:pPr>
        <w:ind w:left="0" w:hanging="2"/>
        <w:jc w:val="both"/>
        <w:rPr>
          <w:sz w:val="20"/>
          <w:szCs w:val="20"/>
        </w:rPr>
      </w:pPr>
      <w:r>
        <w:rPr>
          <w:sz w:val="20"/>
          <w:szCs w:val="20"/>
        </w:rPr>
        <w:t xml:space="preserve">Es importante dentro de los recursos claves asignar los espacios necesarios, como: </w:t>
      </w:r>
    </w:p>
    <w:p w:rsidR="00F04D23" w:rsidRDefault="00F04D23" w14:paraId="000000C9" w14:textId="77777777">
      <w:pPr>
        <w:ind w:left="0" w:hanging="2"/>
        <w:jc w:val="both"/>
        <w:rPr>
          <w:sz w:val="20"/>
          <w:szCs w:val="20"/>
        </w:rPr>
      </w:pPr>
    </w:p>
    <w:p w:rsidR="00F04D23" w:rsidRDefault="009B3C90" w14:paraId="000000CA" w14:textId="77777777">
      <w:pPr>
        <w:numPr>
          <w:ilvl w:val="0"/>
          <w:numId w:val="20"/>
        </w:numPr>
        <w:ind w:left="0" w:hanging="2"/>
        <w:jc w:val="both"/>
        <w:rPr>
          <w:sz w:val="20"/>
          <w:szCs w:val="20"/>
        </w:rPr>
      </w:pPr>
      <w:r>
        <w:rPr>
          <w:sz w:val="20"/>
          <w:szCs w:val="20"/>
        </w:rPr>
        <w:t>Edificios para su funcionamiento,</w:t>
      </w:r>
    </w:p>
    <w:p w:rsidR="00F04D23" w:rsidRDefault="009B3C90" w14:paraId="000000CB" w14:textId="77777777">
      <w:pPr>
        <w:numPr>
          <w:ilvl w:val="0"/>
          <w:numId w:val="20"/>
        </w:numPr>
        <w:ind w:left="0" w:hanging="2"/>
        <w:jc w:val="both"/>
        <w:rPr>
          <w:sz w:val="20"/>
          <w:szCs w:val="20"/>
        </w:rPr>
      </w:pPr>
      <w:r>
        <w:rPr>
          <w:sz w:val="20"/>
          <w:szCs w:val="20"/>
        </w:rPr>
        <w:t>Contar con la maquinaria requerida,</w:t>
      </w:r>
    </w:p>
    <w:p w:rsidR="00F04D23" w:rsidRDefault="009B3C90" w14:paraId="000000CC" w14:textId="77777777">
      <w:pPr>
        <w:numPr>
          <w:ilvl w:val="0"/>
          <w:numId w:val="20"/>
        </w:numPr>
        <w:ind w:left="0" w:hanging="2"/>
        <w:jc w:val="both"/>
        <w:rPr>
          <w:sz w:val="20"/>
          <w:szCs w:val="20"/>
        </w:rPr>
      </w:pPr>
      <w:r>
        <w:rPr>
          <w:sz w:val="20"/>
          <w:szCs w:val="20"/>
        </w:rPr>
        <w:t xml:space="preserve">Contar con el equipo que se requiere, </w:t>
      </w:r>
    </w:p>
    <w:p w:rsidR="00F04D23" w:rsidRDefault="009B3C90" w14:paraId="000000CD" w14:textId="77777777">
      <w:pPr>
        <w:numPr>
          <w:ilvl w:val="0"/>
          <w:numId w:val="20"/>
        </w:numPr>
        <w:ind w:left="0" w:hanging="2"/>
        <w:jc w:val="both"/>
        <w:rPr>
          <w:sz w:val="20"/>
          <w:szCs w:val="20"/>
        </w:rPr>
      </w:pPr>
      <w:r>
        <w:rPr>
          <w:sz w:val="20"/>
          <w:szCs w:val="20"/>
        </w:rPr>
        <w:t xml:space="preserve">Vincular el talento humano capacitado, </w:t>
      </w:r>
    </w:p>
    <w:p w:rsidR="00F04D23" w:rsidRDefault="009B3C90" w14:paraId="000000CE" w14:textId="77777777">
      <w:pPr>
        <w:numPr>
          <w:ilvl w:val="0"/>
          <w:numId w:val="20"/>
        </w:numPr>
        <w:ind w:left="0" w:hanging="2"/>
        <w:jc w:val="both"/>
        <w:rPr>
          <w:sz w:val="20"/>
          <w:szCs w:val="20"/>
        </w:rPr>
      </w:pPr>
      <w:r>
        <w:rPr>
          <w:sz w:val="20"/>
          <w:szCs w:val="20"/>
        </w:rPr>
        <w:t>Contar con el capital financiero (efectivo y crédito), entre otros elementos.</w:t>
      </w:r>
    </w:p>
    <w:p w:rsidR="00F04D23" w:rsidRDefault="00F04D23" w14:paraId="000000CF" w14:textId="77777777">
      <w:pPr>
        <w:ind w:left="0" w:hanging="2"/>
        <w:jc w:val="both"/>
        <w:rPr>
          <w:sz w:val="20"/>
          <w:szCs w:val="20"/>
        </w:rPr>
      </w:pPr>
    </w:p>
    <w:p w:rsidR="00F04D23" w:rsidRDefault="009B3C90" w14:paraId="000000D0" w14:textId="77777777">
      <w:pPr>
        <w:ind w:left="0" w:hanging="2"/>
        <w:jc w:val="both"/>
        <w:rPr>
          <w:sz w:val="20"/>
          <w:szCs w:val="20"/>
        </w:rPr>
      </w:pPr>
      <w:r>
        <w:rPr>
          <w:sz w:val="20"/>
          <w:szCs w:val="20"/>
        </w:rPr>
        <w:t>También es importante definir qué tipo de materiales necesita, qué tipo de equipo se requiere y los perfiles de personas que necesita emplear, ya que juegan un papel directo al momento de dar vida a la propuesta de valor para su segmento de clientes elegido y define lo mínimo que necesita para entregar a sus clientes.</w:t>
      </w:r>
    </w:p>
    <w:p w:rsidR="00F04D23" w:rsidRDefault="00F04D23" w14:paraId="000000D1" w14:textId="77777777">
      <w:pPr>
        <w:ind w:left="0" w:hanging="2"/>
        <w:jc w:val="both"/>
        <w:rPr>
          <w:sz w:val="20"/>
          <w:szCs w:val="20"/>
        </w:rPr>
      </w:pPr>
    </w:p>
    <w:p w:rsidR="00F04D23" w:rsidRDefault="009B3C90" w14:paraId="000000D2" w14:textId="77777777">
      <w:pPr>
        <w:ind w:left="0" w:hanging="2"/>
        <w:jc w:val="both"/>
        <w:rPr>
          <w:sz w:val="20"/>
          <w:szCs w:val="20"/>
        </w:rPr>
      </w:pPr>
      <w:r>
        <w:rPr>
          <w:sz w:val="20"/>
          <w:szCs w:val="20"/>
        </w:rPr>
        <w:t>Si la empresa no tuviese algunos de los recursos que se necesitan tiene la opción de arrendar o solicitarlos a los aliados claves para poseerlos y proporcionar de manera efectiva el acceso a los recursos.</w:t>
      </w:r>
    </w:p>
    <w:p w:rsidR="00F04D23" w:rsidRDefault="00F04D23" w14:paraId="000000D3" w14:textId="77777777">
      <w:pPr>
        <w:ind w:left="0" w:hanging="2"/>
        <w:jc w:val="both"/>
        <w:rPr>
          <w:sz w:val="20"/>
          <w:szCs w:val="20"/>
        </w:rPr>
      </w:pPr>
    </w:p>
    <w:p w:rsidR="00F04D23" w:rsidRDefault="009B3C90" w14:paraId="000000D4" w14:textId="77777777">
      <w:pPr>
        <w:numPr>
          <w:ilvl w:val="0"/>
          <w:numId w:val="14"/>
        </w:numPr>
        <w:spacing w:after="160"/>
        <w:ind w:left="0" w:hanging="2"/>
        <w:jc w:val="both"/>
        <w:rPr>
          <w:sz w:val="20"/>
          <w:szCs w:val="20"/>
        </w:rPr>
      </w:pPr>
      <w:r>
        <w:rPr>
          <w:b/>
          <w:sz w:val="20"/>
          <w:szCs w:val="20"/>
        </w:rPr>
        <w:t>Aliados clave:</w:t>
      </w:r>
      <w:r>
        <w:rPr>
          <w:sz w:val="20"/>
          <w:szCs w:val="20"/>
        </w:rPr>
        <w:t xml:space="preserve"> ayudan a que su modelo de negocio fluya, ya que consiste en desarrollar relaciones con otras empresas comerciales, como: los fabricantes, los socios y los proveedores que permitirán que el negocio tenga la fortaleza suficiente en aquellas áreas en las que usted por si solo es ineficaz. </w:t>
      </w:r>
    </w:p>
    <w:p w:rsidR="00F04D23" w:rsidRDefault="009B3C90" w14:paraId="000000D5" w14:textId="77777777">
      <w:pPr>
        <w:spacing w:after="160"/>
        <w:ind w:left="0" w:hanging="2"/>
        <w:jc w:val="both"/>
        <w:rPr>
          <w:sz w:val="20"/>
          <w:szCs w:val="20"/>
        </w:rPr>
      </w:pPr>
      <w:r>
        <w:rPr>
          <w:sz w:val="20"/>
          <w:szCs w:val="20"/>
        </w:rPr>
        <w:t xml:space="preserve">Establecer las relaciones con otras empresas es empoderar su negocio en aquellos eslabones en los que se es poco efectivo. </w:t>
      </w:r>
      <w:r>
        <w:rPr>
          <w:noProof/>
        </w:rPr>
        <w:drawing>
          <wp:anchor distT="0" distB="0" distL="114300" distR="114300" simplePos="0" relativeHeight="251648512" behindDoc="0" locked="0" layoutInCell="1" hidden="0" allowOverlap="1" wp14:anchorId="55E0E944" wp14:editId="3061B610">
            <wp:simplePos x="0" y="0"/>
            <wp:positionH relativeFrom="column">
              <wp:posOffset>509270</wp:posOffset>
            </wp:positionH>
            <wp:positionV relativeFrom="paragraph">
              <wp:posOffset>52705</wp:posOffset>
            </wp:positionV>
            <wp:extent cx="2381250" cy="1341755"/>
            <wp:effectExtent l="0" t="0" r="0" b="0"/>
            <wp:wrapSquare wrapText="bothSides" distT="0" distB="0" distL="114300" distR="114300"/>
            <wp:docPr id="106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a:stretch>
                      <a:fillRect/>
                    </a:stretch>
                  </pic:blipFill>
                  <pic:spPr>
                    <a:xfrm>
                      <a:off x="0" y="0"/>
                      <a:ext cx="2381250" cy="1341755"/>
                    </a:xfrm>
                    <a:prstGeom prst="rect">
                      <a:avLst/>
                    </a:prstGeom>
                    <a:ln/>
                  </pic:spPr>
                </pic:pic>
              </a:graphicData>
            </a:graphic>
          </wp:anchor>
        </w:drawing>
      </w:r>
    </w:p>
    <w:p w:rsidR="00F04D23" w:rsidRDefault="009B3C90" w14:paraId="000000D6" w14:textId="77777777">
      <w:pPr>
        <w:spacing w:after="160"/>
        <w:ind w:left="0" w:hanging="2"/>
        <w:jc w:val="both"/>
        <w:rPr>
          <w:sz w:val="20"/>
          <w:szCs w:val="20"/>
        </w:rPr>
      </w:pPr>
      <w:r>
        <w:rPr>
          <w:sz w:val="20"/>
          <w:szCs w:val="20"/>
        </w:rPr>
        <w:t xml:space="preserve">Muchas organizaciones hacen uso de </w:t>
      </w:r>
      <w:sdt>
        <w:sdtPr>
          <w:tag w:val="goog_rdk_15"/>
          <w:id w:val="-1941056577"/>
        </w:sdtPr>
        <w:sdtEndPr/>
        <w:sdtContent>
          <w:commentRangeStart w:id="19"/>
        </w:sdtContent>
      </w:sdt>
      <w:r>
        <w:rPr>
          <w:sz w:val="20"/>
          <w:szCs w:val="20"/>
        </w:rPr>
        <w:t xml:space="preserve">alianzas estratégicas </w:t>
      </w:r>
      <w:commentRangeEnd w:id="19"/>
      <w:r>
        <w:commentReference w:id="19"/>
      </w:r>
      <w:r>
        <w:rPr>
          <w:sz w:val="20"/>
          <w:szCs w:val="20"/>
        </w:rPr>
        <w:t>entre compañías que no generan ningún peligro entre sí, es decir, que no son competencia la una para la otra para beneficiarse mutuamente.</w:t>
      </w:r>
    </w:p>
    <w:p w:rsidR="00F04D23" w:rsidRDefault="009B3C90" w14:paraId="000000D7" w14:textId="77777777">
      <w:pPr>
        <w:ind w:left="0" w:hanging="2"/>
        <w:jc w:val="both"/>
        <w:rPr>
          <w:sz w:val="20"/>
          <w:szCs w:val="20"/>
        </w:rPr>
      </w:pPr>
      <w:r>
        <w:rPr>
          <w:sz w:val="20"/>
          <w:szCs w:val="20"/>
        </w:rPr>
        <w:t xml:space="preserve">Dentro de los aliados clave, también se encuentra la relación entre empresas competitivas en el mercado, quienes recurren a esta simbiosis para trabajar juntas, sensibilizar el mercado compartido y ganar nuevos clientes. </w:t>
      </w:r>
    </w:p>
    <w:p w:rsidR="00F04D23" w:rsidRDefault="00F04D23" w14:paraId="000000D8" w14:textId="77777777">
      <w:pPr>
        <w:ind w:left="0" w:hanging="2"/>
        <w:jc w:val="both"/>
        <w:rPr>
          <w:sz w:val="20"/>
          <w:szCs w:val="20"/>
        </w:rPr>
      </w:pPr>
    </w:p>
    <w:p w:rsidR="00F04D23" w:rsidRDefault="009B3C90" w14:paraId="000000D9" w14:textId="77777777">
      <w:pPr>
        <w:ind w:left="0" w:hanging="2"/>
        <w:jc w:val="both"/>
        <w:rPr>
          <w:sz w:val="20"/>
          <w:szCs w:val="20"/>
        </w:rPr>
      </w:pPr>
      <w:r>
        <w:rPr>
          <w:sz w:val="20"/>
          <w:szCs w:val="20"/>
        </w:rPr>
        <w:t>Otra unión que pueden celebrar las empresas es aquella en la que desarrollan nuevos negocios, es decir, crean una nueva organización completamente diferente en la que las dos obtengan una rentabilidad mucho mayor que la que obtienen cuando operan por separado. Por último, una de las asociaciones más comunes, es la relación de la empresa con los proveedores que tiene como objetivo: generar calidad, confianza y respaldar los suministros entre los roles de proveedor y comprador.</w:t>
      </w:r>
    </w:p>
    <w:p w:rsidR="00F04D23" w:rsidRDefault="00F04D23" w14:paraId="000000DA" w14:textId="77777777">
      <w:pPr>
        <w:ind w:left="0" w:hanging="2"/>
        <w:jc w:val="both"/>
        <w:rPr>
          <w:sz w:val="20"/>
          <w:szCs w:val="20"/>
        </w:rPr>
      </w:pPr>
    </w:p>
    <w:p w:rsidR="00F04D23" w:rsidRDefault="009B3C90" w14:paraId="000000DB" w14:textId="77777777">
      <w:pPr>
        <w:numPr>
          <w:ilvl w:val="0"/>
          <w:numId w:val="14"/>
        </w:numPr>
        <w:spacing w:after="160"/>
        <w:ind w:left="0" w:hanging="2"/>
        <w:jc w:val="both"/>
        <w:rPr>
          <w:sz w:val="20"/>
          <w:szCs w:val="20"/>
        </w:rPr>
      </w:pPr>
      <w:r>
        <w:rPr>
          <w:b/>
          <w:sz w:val="20"/>
          <w:szCs w:val="20"/>
        </w:rPr>
        <w:t>Estructura de costes</w:t>
      </w:r>
      <w:r>
        <w:rPr>
          <w:sz w:val="20"/>
          <w:szCs w:val="20"/>
        </w:rPr>
        <w:t xml:space="preserve">: consiste en establecer menos gastos para generar productos más accesibles, por ello, es recomendable minimizar cualquier costo siempre que sea posible. Ahora bien, se deben identificar todos los costos que se quieren disminuir para generar productos a bajo costo y de esta manera entrar a competir en el mercado, sin embargo, tenga cuidada ya que puede convertirse en una bomba de tiempo que lo puede llevar al fracaso, puesto que para algunas empresas los precios bajos son ilógicos. </w:t>
      </w:r>
    </w:p>
    <w:p w:rsidR="00F04D23" w:rsidRDefault="009B3C90" w14:paraId="000000DC" w14:textId="77777777">
      <w:pPr>
        <w:spacing w:after="160"/>
        <w:ind w:left="0" w:hanging="2"/>
        <w:jc w:val="both"/>
        <w:rPr>
          <w:sz w:val="20"/>
          <w:szCs w:val="20"/>
        </w:rPr>
      </w:pPr>
      <w:r>
        <w:rPr>
          <w:sz w:val="20"/>
          <w:szCs w:val="20"/>
        </w:rPr>
        <w:t>En tal sentido, se recomienda que revise y analice la propuesta de valor, para que ese sea su fuerte y no el precio bajo que le pudiese ofrecer al cliente. Los modelos de negocios son definidos por la propuesta de valor, por lo que están menos preocupados por los costos de transacción y se enfocan en tener un alto nivel de personalización y desarrollado según las preferencias de los clientes.</w:t>
      </w:r>
    </w:p>
    <w:p w:rsidR="00F04D23" w:rsidRDefault="009B3C90" w14:paraId="000000DD" w14:textId="77777777">
      <w:pPr>
        <w:ind w:left="0" w:hanging="2"/>
        <w:jc w:val="both"/>
        <w:rPr>
          <w:sz w:val="20"/>
          <w:szCs w:val="20"/>
        </w:rPr>
      </w:pPr>
      <w:r>
        <w:rPr>
          <w:sz w:val="20"/>
          <w:szCs w:val="20"/>
        </w:rPr>
        <w:t>A continuación, se explican los costos que debe analizar para la sostenibilidad del modelo negocio y otros factores a tener en cuenta:</w:t>
      </w:r>
    </w:p>
    <w:p w:rsidR="00F04D23" w:rsidRDefault="00F04D23" w14:paraId="000000DE" w14:textId="77777777">
      <w:pPr>
        <w:ind w:left="0" w:hanging="2"/>
        <w:jc w:val="both"/>
        <w:rPr>
          <w:sz w:val="20"/>
          <w:szCs w:val="20"/>
        </w:rPr>
      </w:pPr>
    </w:p>
    <w:tbl>
      <w:tblPr>
        <w:tblStyle w:val="afe"/>
        <w:tblW w:w="8900"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8900"/>
      </w:tblGrid>
      <w:tr w:rsidR="00F04D23" w14:paraId="7D81767E" w14:textId="77777777">
        <w:tc>
          <w:tcPr>
            <w:tcW w:w="8900" w:type="dxa"/>
            <w:shd w:val="clear" w:color="auto" w:fill="C45911"/>
          </w:tcPr>
          <w:p w:rsidR="00F04D23" w:rsidRDefault="00CA0617" w14:paraId="000000DF" w14:textId="77777777">
            <w:pPr>
              <w:ind w:left="0" w:hanging="2"/>
              <w:jc w:val="center"/>
              <w:rPr>
                <w:sz w:val="20"/>
                <w:szCs w:val="20"/>
              </w:rPr>
            </w:pPr>
            <w:sdt>
              <w:sdtPr>
                <w:tag w:val="goog_rdk_16"/>
                <w:id w:val="-1978127975"/>
              </w:sdtPr>
              <w:sdtEndPr/>
              <w:sdtContent>
                <w:commentRangeStart w:id="20"/>
              </w:sdtContent>
            </w:sdt>
            <w:r w:rsidR="009B3C90">
              <w:rPr>
                <w:sz w:val="20"/>
                <w:szCs w:val="20"/>
              </w:rPr>
              <w:t>Recurso</w:t>
            </w:r>
            <w:commentRangeEnd w:id="20"/>
            <w:r w:rsidR="009B3C90">
              <w:commentReference w:id="20"/>
            </w:r>
            <w:r w:rsidR="009B3C90">
              <w:rPr>
                <w:sz w:val="20"/>
                <w:szCs w:val="20"/>
              </w:rPr>
              <w:t xml:space="preserve"> de aprendizaje</w:t>
            </w:r>
          </w:p>
          <w:p w:rsidR="00F04D23" w:rsidRDefault="009B3C90" w14:paraId="000000E0" w14:textId="77777777">
            <w:pPr>
              <w:ind w:left="0" w:hanging="2"/>
              <w:jc w:val="center"/>
              <w:rPr>
                <w:sz w:val="20"/>
                <w:szCs w:val="20"/>
              </w:rPr>
            </w:pPr>
            <w:r>
              <w:rPr>
                <w:sz w:val="20"/>
                <w:szCs w:val="20"/>
              </w:rPr>
              <w:t>DI_CF010_1_ Costos</w:t>
            </w:r>
          </w:p>
        </w:tc>
      </w:tr>
    </w:tbl>
    <w:p w:rsidR="00F04D23" w:rsidRDefault="00F04D23" w14:paraId="000000E1" w14:textId="77777777">
      <w:pPr>
        <w:ind w:left="0" w:hanging="2"/>
        <w:jc w:val="both"/>
        <w:rPr>
          <w:sz w:val="20"/>
          <w:szCs w:val="20"/>
        </w:rPr>
      </w:pPr>
    </w:p>
    <w:p w:rsidR="00F04D23" w:rsidRDefault="009B3C90" w14:paraId="000000E2" w14:textId="77777777">
      <w:pPr>
        <w:ind w:left="0" w:hanging="2"/>
        <w:jc w:val="both"/>
        <w:rPr>
          <w:sz w:val="20"/>
          <w:szCs w:val="20"/>
        </w:rPr>
      </w:pPr>
      <w:r>
        <w:rPr>
          <w:sz w:val="20"/>
          <w:szCs w:val="20"/>
        </w:rPr>
        <w:t>Por último, la estructura de costos es más fácil de calcular si previamente se han identificado los aliados, actividades y recursos clave para garantizar la sostenibilidad del negocio en la medida de un largo plazo y no fracasar en los primeros años por no haber establecido los costos que requería el modelo de negocio.</w:t>
      </w:r>
    </w:p>
    <w:p w:rsidR="00F04D23" w:rsidRDefault="00F04D23" w14:paraId="000000E3" w14:textId="77777777">
      <w:pPr>
        <w:ind w:left="0" w:hanging="2"/>
        <w:jc w:val="both"/>
        <w:rPr>
          <w:sz w:val="20"/>
          <w:szCs w:val="20"/>
        </w:rPr>
      </w:pPr>
    </w:p>
    <w:p w:rsidR="00F04D23" w:rsidRDefault="009B3C90" w14:paraId="000000E4" w14:textId="77777777">
      <w:pPr>
        <w:numPr>
          <w:ilvl w:val="0"/>
          <w:numId w:val="14"/>
        </w:numPr>
        <w:spacing w:after="160"/>
        <w:ind w:left="0" w:hanging="2"/>
        <w:jc w:val="both"/>
        <w:rPr>
          <w:sz w:val="20"/>
          <w:szCs w:val="20"/>
        </w:rPr>
      </w:pPr>
      <w:r>
        <w:rPr>
          <w:b/>
          <w:sz w:val="20"/>
          <w:szCs w:val="20"/>
        </w:rPr>
        <w:t>Estructura de ingresos</w:t>
      </w:r>
      <w:r>
        <w:rPr>
          <w:sz w:val="20"/>
          <w:szCs w:val="20"/>
        </w:rPr>
        <w:t>: para establecer los</w:t>
      </w:r>
      <w:r>
        <w:rPr>
          <w:b/>
          <w:sz w:val="20"/>
          <w:szCs w:val="20"/>
        </w:rPr>
        <w:t xml:space="preserve"> </w:t>
      </w:r>
      <w:r>
        <w:rPr>
          <w:sz w:val="20"/>
          <w:szCs w:val="20"/>
        </w:rPr>
        <w:t xml:space="preserve">flujos de efectivo que generará la empresa, primero ha de fijar el precio del producto o servicio que ofrecerá, para ello, es importante resaltar la propuesta de valor, ya que es allí en donde se comprende el papel que juega el producto o servicio en la adquisición del cliente y cuánto se está dispuesto a pagar para satisfacer la necesidad. </w:t>
      </w:r>
    </w:p>
    <w:p w:rsidR="00F04D23" w:rsidRDefault="009B3C90" w14:paraId="000000E5" w14:textId="77777777">
      <w:pPr>
        <w:spacing w:after="160"/>
        <w:ind w:left="0" w:hanging="2"/>
        <w:jc w:val="both"/>
        <w:rPr>
          <w:sz w:val="20"/>
          <w:szCs w:val="20"/>
        </w:rPr>
      </w:pPr>
      <w:r>
        <w:rPr>
          <w:sz w:val="20"/>
          <w:szCs w:val="20"/>
        </w:rPr>
        <w:t xml:space="preserve">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 entonces no tiene sentido comercial seguir adelante con el producto. </w:t>
      </w:r>
    </w:p>
    <w:p w:rsidR="00F04D23" w:rsidRDefault="009B3C90" w14:paraId="000000E6" w14:textId="77777777">
      <w:pPr>
        <w:ind w:left="0" w:hanging="2"/>
        <w:jc w:val="both"/>
        <w:rPr>
          <w:sz w:val="20"/>
          <w:szCs w:val="20"/>
        </w:rPr>
      </w:pPr>
      <w:r>
        <w:rPr>
          <w:sz w:val="20"/>
          <w:szCs w:val="20"/>
        </w:rPr>
        <w:t>En el modelo canvas</w:t>
      </w:r>
      <w:r>
        <w:rPr>
          <w:b/>
          <w:sz w:val="20"/>
          <w:szCs w:val="20"/>
        </w:rPr>
        <w:t xml:space="preserve"> </w:t>
      </w:r>
      <w:r>
        <w:rPr>
          <w:sz w:val="20"/>
          <w:szCs w:val="20"/>
        </w:rPr>
        <w:t>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canvas los ingresos para cada segmento de clientes de la empresa.</w:t>
      </w:r>
    </w:p>
    <w:p w:rsidR="00F04D23" w:rsidRDefault="00F04D23" w14:paraId="000000E7" w14:textId="77777777">
      <w:pPr>
        <w:ind w:left="0" w:hanging="2"/>
        <w:jc w:val="both"/>
        <w:rPr>
          <w:sz w:val="20"/>
          <w:szCs w:val="20"/>
        </w:rPr>
      </w:pPr>
    </w:p>
    <w:p w:rsidR="00F04D23" w:rsidRDefault="009B3C90" w14:paraId="000000E8" w14:textId="77777777">
      <w:pPr>
        <w:ind w:left="0" w:hanging="2"/>
        <w:jc w:val="both"/>
        <w:rPr>
          <w:sz w:val="20"/>
          <w:szCs w:val="20"/>
        </w:rPr>
      </w:pPr>
      <w:r>
        <w:rPr>
          <w:sz w:val="20"/>
          <w:szCs w:val="20"/>
        </w:rPr>
        <w:t>Algunas fuentes de ingresos que generan el flujo de efectivo para la empresa son:</w:t>
      </w:r>
    </w:p>
    <w:p w:rsidR="00F04D23" w:rsidRDefault="00F04D23" w14:paraId="000000E9" w14:textId="77777777">
      <w:pPr>
        <w:ind w:left="0" w:hanging="2"/>
        <w:jc w:val="both"/>
        <w:rPr>
          <w:sz w:val="20"/>
          <w:szCs w:val="20"/>
        </w:rPr>
      </w:pPr>
    </w:p>
    <w:p w:rsidR="00F04D23" w:rsidRDefault="00CA0617" w14:paraId="000000EA" w14:textId="77777777">
      <w:pPr>
        <w:numPr>
          <w:ilvl w:val="0"/>
          <w:numId w:val="21"/>
        </w:numPr>
        <w:ind w:left="0" w:hanging="2"/>
        <w:jc w:val="both"/>
        <w:rPr>
          <w:sz w:val="20"/>
          <w:szCs w:val="20"/>
        </w:rPr>
      </w:pPr>
      <w:sdt>
        <w:sdtPr>
          <w:tag w:val="goog_rdk_17"/>
          <w:id w:val="-715738184"/>
        </w:sdtPr>
        <w:sdtEndPr/>
        <w:sdtContent>
          <w:commentRangeStart w:id="21"/>
        </w:sdtContent>
      </w:sdt>
      <w:r w:rsidR="009B3C90">
        <w:rPr>
          <w:sz w:val="20"/>
          <w:szCs w:val="20"/>
        </w:rPr>
        <w:t xml:space="preserve">La suscripción, </w:t>
      </w:r>
    </w:p>
    <w:p w:rsidR="00F04D23" w:rsidRDefault="009B3C90" w14:paraId="000000EB" w14:textId="77777777">
      <w:pPr>
        <w:numPr>
          <w:ilvl w:val="0"/>
          <w:numId w:val="21"/>
        </w:numPr>
        <w:ind w:left="0" w:hanging="2"/>
        <w:jc w:val="both"/>
        <w:rPr>
          <w:sz w:val="20"/>
          <w:szCs w:val="20"/>
        </w:rPr>
      </w:pPr>
      <w:r>
        <w:rPr>
          <w:sz w:val="20"/>
          <w:szCs w:val="20"/>
        </w:rPr>
        <w:t>La venta de activos,</w:t>
      </w:r>
    </w:p>
    <w:p w:rsidR="00F04D23" w:rsidRDefault="009B3C90" w14:paraId="000000EC" w14:textId="77777777">
      <w:pPr>
        <w:numPr>
          <w:ilvl w:val="0"/>
          <w:numId w:val="21"/>
        </w:numPr>
        <w:ind w:left="0" w:hanging="2"/>
        <w:jc w:val="both"/>
        <w:rPr>
          <w:sz w:val="20"/>
          <w:szCs w:val="20"/>
        </w:rPr>
      </w:pPr>
      <w:r>
        <w:rPr>
          <w:sz w:val="20"/>
          <w:szCs w:val="20"/>
        </w:rPr>
        <w:t xml:space="preserve">Las tarifas de uso, </w:t>
      </w:r>
    </w:p>
    <w:p w:rsidR="00F04D23" w:rsidRDefault="009B3C90" w14:paraId="000000ED" w14:textId="77777777">
      <w:pPr>
        <w:numPr>
          <w:ilvl w:val="0"/>
          <w:numId w:val="21"/>
        </w:numPr>
        <w:ind w:left="0" w:hanging="2"/>
        <w:jc w:val="both"/>
        <w:rPr>
          <w:sz w:val="20"/>
          <w:szCs w:val="20"/>
        </w:rPr>
      </w:pPr>
      <w:r>
        <w:rPr>
          <w:sz w:val="20"/>
          <w:szCs w:val="20"/>
        </w:rPr>
        <w:t>Las Licencias a terceros,</w:t>
      </w:r>
    </w:p>
    <w:p w:rsidR="00F04D23" w:rsidRDefault="009B3C90" w14:paraId="000000EE" w14:textId="77777777">
      <w:pPr>
        <w:ind w:left="0" w:hanging="2"/>
        <w:jc w:val="both"/>
        <w:rPr>
          <w:sz w:val="20"/>
          <w:szCs w:val="20"/>
        </w:rPr>
      </w:pPr>
      <w:r>
        <w:rPr>
          <w:sz w:val="20"/>
          <w:szCs w:val="20"/>
        </w:rPr>
        <w:t>Las tarifas de publicidad,</w:t>
      </w:r>
    </w:p>
    <w:p w:rsidR="00F04D23" w:rsidRDefault="009B3C90" w14:paraId="000000EF" w14:textId="77777777">
      <w:pPr>
        <w:numPr>
          <w:ilvl w:val="0"/>
          <w:numId w:val="21"/>
        </w:numPr>
        <w:ind w:left="0" w:hanging="2"/>
        <w:jc w:val="both"/>
        <w:rPr>
          <w:sz w:val="20"/>
          <w:szCs w:val="20"/>
        </w:rPr>
      </w:pPr>
      <w:r>
        <w:rPr>
          <w:sz w:val="20"/>
          <w:szCs w:val="20"/>
        </w:rPr>
        <w:t>Las comisiones y los</w:t>
      </w:r>
    </w:p>
    <w:p w:rsidR="00F04D23" w:rsidRDefault="009B3C90" w14:paraId="000000F0" w14:textId="77777777">
      <w:pPr>
        <w:numPr>
          <w:ilvl w:val="0"/>
          <w:numId w:val="21"/>
        </w:numPr>
        <w:ind w:left="0" w:hanging="2"/>
        <w:jc w:val="both"/>
        <w:rPr>
          <w:sz w:val="20"/>
          <w:szCs w:val="20"/>
        </w:rPr>
      </w:pPr>
      <w:r>
        <w:rPr>
          <w:sz w:val="20"/>
          <w:szCs w:val="20"/>
        </w:rPr>
        <w:t>Servicios de alquiler, entre otros…</w:t>
      </w:r>
      <w:commentRangeEnd w:id="21"/>
      <w:r>
        <w:commentReference w:id="21"/>
      </w:r>
    </w:p>
    <w:p w:rsidR="00F04D23" w:rsidRDefault="00F04D23" w14:paraId="000000F1" w14:textId="77777777">
      <w:pPr>
        <w:ind w:left="0" w:hanging="2"/>
        <w:jc w:val="both"/>
        <w:rPr>
          <w:sz w:val="20"/>
          <w:szCs w:val="20"/>
        </w:rPr>
      </w:pPr>
    </w:p>
    <w:p w:rsidR="00F04D23" w:rsidRDefault="009B3C90" w14:paraId="000000F2" w14:textId="77777777">
      <w:pPr>
        <w:ind w:left="0" w:hanging="2"/>
        <w:jc w:val="both"/>
        <w:rPr>
          <w:sz w:val="20"/>
          <w:szCs w:val="20"/>
        </w:rPr>
      </w:pPr>
      <w:r>
        <w:rPr>
          <w:b/>
          <w:sz w:val="20"/>
          <w:szCs w:val="20"/>
        </w:rPr>
        <w:t>El flujo de ingresos de la empresa muestra el efectivo que gana con cada segmento de sus clientes.</w:t>
      </w:r>
    </w:p>
    <w:p w:rsidR="00F04D23" w:rsidRDefault="00F04D23" w14:paraId="000000F3" w14:textId="77777777">
      <w:pPr>
        <w:ind w:left="0" w:hanging="2"/>
        <w:jc w:val="both"/>
        <w:rPr>
          <w:sz w:val="20"/>
          <w:szCs w:val="20"/>
        </w:rPr>
      </w:pPr>
    </w:p>
    <w:p w:rsidR="00F04D23" w:rsidRDefault="009B3C90" w14:paraId="000000F4" w14:textId="77777777">
      <w:pPr>
        <w:numPr>
          <w:ilvl w:val="1"/>
          <w:numId w:val="22"/>
        </w:numPr>
        <w:ind w:left="0" w:hanging="2"/>
        <w:jc w:val="both"/>
        <w:rPr>
          <w:sz w:val="20"/>
          <w:szCs w:val="20"/>
        </w:rPr>
      </w:pPr>
      <w:r>
        <w:rPr>
          <w:b/>
          <w:sz w:val="20"/>
          <w:szCs w:val="20"/>
        </w:rPr>
        <w:t>Clasificación</w:t>
      </w:r>
    </w:p>
    <w:p w:rsidR="00F04D23" w:rsidRDefault="00F04D23" w14:paraId="000000F5" w14:textId="77777777">
      <w:pPr>
        <w:ind w:left="0" w:hanging="2"/>
        <w:jc w:val="both"/>
        <w:rPr>
          <w:sz w:val="20"/>
          <w:szCs w:val="20"/>
        </w:rPr>
      </w:pPr>
    </w:p>
    <w:p w:rsidR="00F04D23" w:rsidRDefault="009B3C90" w14:paraId="000000F6" w14:textId="77777777">
      <w:pPr>
        <w:ind w:left="0" w:hanging="2"/>
        <w:jc w:val="both"/>
        <w:rPr>
          <w:sz w:val="20"/>
          <w:szCs w:val="20"/>
        </w:rPr>
      </w:pPr>
      <w:r>
        <w:rPr>
          <w:sz w:val="20"/>
          <w:szCs w:val="20"/>
        </w:rPr>
        <w:t>Las empresas se pueden clasificar de diferentes maneras: según las condiciones y características de cada una, entre ellas se pueden mencionar:</w:t>
      </w:r>
    </w:p>
    <w:p w:rsidR="00F04D23" w:rsidRDefault="00F04D23" w14:paraId="000000F7" w14:textId="77777777">
      <w:pPr>
        <w:ind w:left="0" w:hanging="2"/>
        <w:jc w:val="both"/>
        <w:rPr>
          <w:sz w:val="20"/>
          <w:szCs w:val="20"/>
        </w:rPr>
      </w:pPr>
    </w:p>
    <w:p w:rsidR="00F04D23" w:rsidRDefault="009B3C90" w14:paraId="000000F8" w14:textId="77777777">
      <w:pPr>
        <w:numPr>
          <w:ilvl w:val="0"/>
          <w:numId w:val="1"/>
        </w:numPr>
        <w:ind w:left="0" w:hanging="2"/>
        <w:jc w:val="both"/>
        <w:rPr>
          <w:sz w:val="20"/>
          <w:szCs w:val="20"/>
        </w:rPr>
      </w:pPr>
      <w:r>
        <w:rPr>
          <w:sz w:val="20"/>
          <w:szCs w:val="20"/>
        </w:rPr>
        <w:t>Según el tipo de modelo de negocio:</w:t>
      </w:r>
    </w:p>
    <w:p w:rsidR="00F04D23" w:rsidRDefault="00F04D23" w14:paraId="000000F9" w14:textId="77777777">
      <w:pPr>
        <w:ind w:left="0" w:hanging="2"/>
        <w:jc w:val="both"/>
        <w:rPr>
          <w:sz w:val="20"/>
          <w:szCs w:val="20"/>
        </w:rPr>
      </w:pPr>
    </w:p>
    <w:p w:rsidR="00F04D23" w:rsidRDefault="009B3C90" w14:paraId="000000FA" w14:textId="77777777">
      <w:pPr>
        <w:ind w:left="0" w:hanging="2"/>
        <w:jc w:val="both"/>
        <w:rPr>
          <w:sz w:val="20"/>
          <w:szCs w:val="20"/>
        </w:rPr>
      </w:pPr>
      <w:r>
        <w:rPr>
          <w:sz w:val="20"/>
          <w:szCs w:val="20"/>
        </w:rPr>
        <w:t>El tipo de modelo de negocio caracteriza una serie de empresas que se apoyan en él con el fin de posicionarse en el mercado, entre ellos se tiene:</w:t>
      </w:r>
    </w:p>
    <w:p w:rsidR="00F04D23" w:rsidRDefault="00F04D23" w14:paraId="000000FB" w14:textId="77777777">
      <w:pPr>
        <w:ind w:left="0" w:hanging="2"/>
        <w:jc w:val="both"/>
        <w:rPr>
          <w:sz w:val="20"/>
          <w:szCs w:val="20"/>
        </w:rPr>
      </w:pPr>
    </w:p>
    <w:p w:rsidR="00F04D23" w:rsidRDefault="009B3C90" w14:paraId="000000FC" w14:textId="77777777">
      <w:pPr>
        <w:ind w:left="0" w:hanging="2"/>
        <w:jc w:val="both"/>
        <w:rPr>
          <w:sz w:val="20"/>
          <w:szCs w:val="20"/>
        </w:rPr>
      </w:pPr>
      <w:r>
        <w:rPr>
          <w:b/>
          <w:sz w:val="20"/>
          <w:szCs w:val="20"/>
        </w:rPr>
        <w:t>Modelo de franquicia</w:t>
      </w:r>
    </w:p>
    <w:p w:rsidR="00F04D23" w:rsidRDefault="00F04D23" w14:paraId="000000FD" w14:textId="77777777">
      <w:pPr>
        <w:ind w:left="0" w:hanging="2"/>
        <w:jc w:val="both"/>
        <w:rPr>
          <w:sz w:val="20"/>
          <w:szCs w:val="20"/>
        </w:rPr>
      </w:pPr>
    </w:p>
    <w:p w:rsidR="00F04D23" w:rsidRDefault="009B3C90" w14:paraId="000000FE" w14:textId="77777777">
      <w:pPr>
        <w:ind w:left="0" w:hanging="2"/>
        <w:jc w:val="both"/>
        <w:rPr>
          <w:sz w:val="20"/>
          <w:szCs w:val="20"/>
        </w:rPr>
      </w:pPr>
      <w:r>
        <w:rPr>
          <w:sz w:val="20"/>
          <w:szCs w:val="20"/>
        </w:rPr>
        <w:t>Es el mejor modelo para la expansión de la empresa, la franquicia permite al franquiciador licenciar sus recursos y el nombre de la marca, utilizar la propiedad intelectual y los derechos de una franquicia para vender los productos y servicios a cambio de regalías, unos ejemplos clásicos son: Subway, McDonald's, Coca-Cola.</w:t>
      </w:r>
    </w:p>
    <w:p w:rsidR="00F04D23" w:rsidRDefault="00F04D23" w14:paraId="000000FF" w14:textId="77777777">
      <w:pPr>
        <w:ind w:left="0" w:hanging="2"/>
        <w:jc w:val="both"/>
        <w:rPr>
          <w:sz w:val="20"/>
          <w:szCs w:val="20"/>
        </w:rPr>
      </w:pPr>
    </w:p>
    <w:p w:rsidR="00F04D23" w:rsidRDefault="009B3C90" w14:paraId="00000100" w14:textId="77777777">
      <w:pPr>
        <w:ind w:left="0" w:hanging="2"/>
        <w:jc w:val="both"/>
        <w:rPr>
          <w:sz w:val="20"/>
          <w:szCs w:val="20"/>
        </w:rPr>
      </w:pPr>
      <w:r>
        <w:rPr>
          <w:sz w:val="20"/>
          <w:szCs w:val="20"/>
        </w:rPr>
        <w:t>La franquicia es la manera privilegiada de expandirse para la mayoría de las marcas pequeñas y grandes, porque ya se ha demostrado que es una excelente forma de crecer. Hay tres tipos de modelos los cuales se describen a continuación:</w:t>
      </w:r>
    </w:p>
    <w:p w:rsidR="00F04D23" w:rsidRDefault="00F04D23" w14:paraId="00000101" w14:textId="77777777">
      <w:pPr>
        <w:ind w:left="0" w:hanging="2"/>
        <w:jc w:val="both"/>
        <w:rPr>
          <w:sz w:val="20"/>
          <w:szCs w:val="20"/>
        </w:rPr>
      </w:pPr>
    </w:p>
    <w:tbl>
      <w:tblPr>
        <w:tblStyle w:val="aff"/>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282DF057" w14:textId="77777777">
        <w:tc>
          <w:tcPr>
            <w:tcW w:w="9544" w:type="dxa"/>
            <w:shd w:val="clear" w:color="auto" w:fill="C45911"/>
          </w:tcPr>
          <w:p w:rsidR="00F04D23" w:rsidRDefault="00CA0617" w14:paraId="00000102" w14:textId="77777777">
            <w:pPr>
              <w:ind w:left="0" w:hanging="2"/>
              <w:jc w:val="center"/>
              <w:rPr>
                <w:sz w:val="20"/>
                <w:szCs w:val="20"/>
              </w:rPr>
            </w:pPr>
            <w:sdt>
              <w:sdtPr>
                <w:tag w:val="goog_rdk_18"/>
                <w:id w:val="-353034937"/>
              </w:sdtPr>
              <w:sdtEndPr/>
              <w:sdtContent>
                <w:commentRangeStart w:id="22"/>
              </w:sdtContent>
            </w:sdt>
            <w:r w:rsidR="009B3C90">
              <w:rPr>
                <w:sz w:val="20"/>
                <w:szCs w:val="20"/>
              </w:rPr>
              <w:t>recurso</w:t>
            </w:r>
            <w:commentRangeEnd w:id="22"/>
            <w:r w:rsidR="009B3C90">
              <w:commentReference w:id="22"/>
            </w:r>
            <w:r w:rsidR="009B3C90">
              <w:rPr>
                <w:sz w:val="20"/>
                <w:szCs w:val="20"/>
              </w:rPr>
              <w:t xml:space="preserve"> de aprendizaje</w:t>
            </w:r>
          </w:p>
          <w:p w:rsidR="00F04D23" w:rsidRDefault="009B3C90" w14:paraId="00000103" w14:textId="77777777">
            <w:pPr>
              <w:ind w:left="0" w:hanging="2"/>
              <w:jc w:val="center"/>
              <w:rPr>
                <w:sz w:val="20"/>
                <w:szCs w:val="20"/>
              </w:rPr>
            </w:pPr>
            <w:r>
              <w:rPr>
                <w:sz w:val="20"/>
                <w:szCs w:val="20"/>
              </w:rPr>
              <w:t>DI_CF010_1.1_franquicia</w:t>
            </w:r>
          </w:p>
        </w:tc>
      </w:tr>
    </w:tbl>
    <w:p w:rsidR="00F04D23" w:rsidRDefault="00F04D23" w14:paraId="00000104" w14:textId="77777777">
      <w:pPr>
        <w:ind w:left="0" w:hanging="2"/>
        <w:jc w:val="both"/>
        <w:rPr>
          <w:sz w:val="20"/>
          <w:szCs w:val="20"/>
        </w:rPr>
      </w:pPr>
    </w:p>
    <w:p w:rsidR="00F04D23" w:rsidRDefault="009B3C90" w14:paraId="00000105" w14:textId="77777777">
      <w:pPr>
        <w:ind w:left="0" w:hanging="2"/>
        <w:jc w:val="both"/>
        <w:rPr>
          <w:sz w:val="20"/>
          <w:szCs w:val="20"/>
        </w:rPr>
      </w:pPr>
      <w:r>
        <w:rPr>
          <w:b/>
          <w:sz w:val="20"/>
          <w:szCs w:val="20"/>
        </w:rPr>
        <w:t>Modelo de negocio de suscripción</w:t>
      </w:r>
    </w:p>
    <w:p w:rsidR="00F04D23" w:rsidRDefault="00F04D23" w14:paraId="00000106" w14:textId="77777777">
      <w:pPr>
        <w:ind w:left="0" w:hanging="2"/>
        <w:jc w:val="both"/>
        <w:rPr>
          <w:sz w:val="20"/>
          <w:szCs w:val="20"/>
        </w:rPr>
      </w:pPr>
    </w:p>
    <w:p w:rsidR="00F04D23" w:rsidRDefault="009B3C90" w14:paraId="00000107" w14:textId="77777777">
      <w:pPr>
        <w:ind w:left="0" w:hanging="2"/>
        <w:jc w:val="both"/>
        <w:rPr>
          <w:sz w:val="20"/>
          <w:szCs w:val="20"/>
        </w:rPr>
      </w:pPr>
      <w:r>
        <w:rPr>
          <w:sz w:val="20"/>
          <w:szCs w:val="20"/>
        </w:rPr>
        <w:t>Este modelo permite que el cliente obtenga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Ejemplos: Netflix, LinkedIn, Amazon Prime.</w:t>
      </w:r>
    </w:p>
    <w:p w:rsidR="00F04D23" w:rsidRDefault="00F04D23" w14:paraId="00000108" w14:textId="77777777">
      <w:pPr>
        <w:ind w:left="0" w:hanging="2"/>
        <w:jc w:val="both"/>
        <w:rPr>
          <w:sz w:val="20"/>
          <w:szCs w:val="20"/>
        </w:rPr>
      </w:pPr>
    </w:p>
    <w:p w:rsidR="00F04D23" w:rsidRDefault="009B3C90" w14:paraId="00000109" w14:textId="77777777">
      <w:pPr>
        <w:ind w:left="0" w:hanging="2"/>
        <w:jc w:val="both"/>
        <w:rPr>
          <w:sz w:val="20"/>
          <w:szCs w:val="20"/>
        </w:rPr>
      </w:pPr>
      <w:r>
        <w:rPr>
          <w:sz w:val="20"/>
          <w:szCs w:val="20"/>
        </w:rPr>
        <w:t>En este modelo el cliente tiene la opción de renovar o cancelar la suscripción una vez finalice el contrato, por lo que acepta pagar por un producto o servicio por un período de tiempo y la empresa cumple con esta oferta siempre que el cliente complete sus pagos recurrentes. Una suscripción es una especie de contrato entre la empresa y el cliente. A continuación, se explican algunos modelos de negocio:</w:t>
      </w:r>
    </w:p>
    <w:p w:rsidR="00F04D23" w:rsidRDefault="00F04D23" w14:paraId="0000010A" w14:textId="77777777">
      <w:pPr>
        <w:ind w:left="0" w:hanging="2"/>
        <w:jc w:val="both"/>
        <w:rPr>
          <w:sz w:val="20"/>
          <w:szCs w:val="20"/>
        </w:rPr>
      </w:pPr>
    </w:p>
    <w:tbl>
      <w:tblPr>
        <w:tblStyle w:val="aff0"/>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07D2EA66" w14:textId="77777777">
        <w:tc>
          <w:tcPr>
            <w:tcW w:w="9544" w:type="dxa"/>
            <w:shd w:val="clear" w:color="auto" w:fill="C45911"/>
          </w:tcPr>
          <w:p w:rsidR="00F04D23" w:rsidRDefault="00CA0617" w14:paraId="0000010B" w14:textId="77777777">
            <w:pPr>
              <w:ind w:left="0" w:hanging="2"/>
              <w:jc w:val="center"/>
              <w:rPr>
                <w:sz w:val="20"/>
                <w:szCs w:val="20"/>
              </w:rPr>
            </w:pPr>
            <w:sdt>
              <w:sdtPr>
                <w:tag w:val="goog_rdk_19"/>
                <w:id w:val="181707435"/>
              </w:sdtPr>
              <w:sdtEndPr/>
              <w:sdtContent>
                <w:commentRangeStart w:id="23"/>
              </w:sdtContent>
            </w:sdt>
            <w:r w:rsidR="009B3C90">
              <w:rPr>
                <w:sz w:val="20"/>
                <w:szCs w:val="20"/>
              </w:rPr>
              <w:t>Recurso</w:t>
            </w:r>
            <w:commentRangeEnd w:id="23"/>
            <w:r w:rsidR="009B3C90">
              <w:commentReference w:id="23"/>
            </w:r>
            <w:r w:rsidR="009B3C90">
              <w:rPr>
                <w:sz w:val="20"/>
                <w:szCs w:val="20"/>
              </w:rPr>
              <w:t xml:space="preserve"> de aprendizaje</w:t>
            </w:r>
          </w:p>
          <w:p w:rsidR="00F04D23" w:rsidRDefault="009B3C90" w14:paraId="0000010C" w14:textId="77777777">
            <w:pPr>
              <w:ind w:left="0" w:hanging="2"/>
              <w:jc w:val="center"/>
              <w:rPr>
                <w:sz w:val="20"/>
                <w:szCs w:val="20"/>
              </w:rPr>
            </w:pPr>
            <w:r>
              <w:rPr>
                <w:sz w:val="20"/>
                <w:szCs w:val="20"/>
              </w:rPr>
              <w:t xml:space="preserve">DI_CF010_1.1_Suscripción </w:t>
            </w:r>
          </w:p>
          <w:p w:rsidR="00F04D23" w:rsidRDefault="009B3C90" w14:paraId="0000010D" w14:textId="77777777">
            <w:pPr>
              <w:ind w:left="0" w:hanging="2"/>
              <w:jc w:val="center"/>
              <w:rPr>
                <w:sz w:val="20"/>
                <w:szCs w:val="20"/>
              </w:rPr>
            </w:pPr>
            <w:r>
              <w:rPr>
                <w:sz w:val="20"/>
                <w:szCs w:val="20"/>
              </w:rPr>
              <w:t>línea de tiempo</w:t>
            </w:r>
          </w:p>
        </w:tc>
      </w:tr>
    </w:tbl>
    <w:p w:rsidR="00F04D23" w:rsidRDefault="00F04D23" w14:paraId="0000010E" w14:textId="77777777">
      <w:pPr>
        <w:ind w:left="0" w:hanging="2"/>
        <w:jc w:val="both"/>
        <w:rPr>
          <w:sz w:val="20"/>
          <w:szCs w:val="20"/>
        </w:rPr>
      </w:pPr>
    </w:p>
    <w:p w:rsidR="00F04D23" w:rsidRDefault="009B3C90" w14:paraId="0000010F" w14:textId="77777777">
      <w:pPr>
        <w:ind w:left="0" w:hanging="2"/>
        <w:jc w:val="both"/>
        <w:rPr>
          <w:sz w:val="20"/>
          <w:szCs w:val="20"/>
        </w:rPr>
      </w:pPr>
      <w:r>
        <w:rPr>
          <w:b/>
          <w:sz w:val="20"/>
          <w:szCs w:val="20"/>
        </w:rPr>
        <w:t>Modelo de negocio de venta directa</w:t>
      </w:r>
    </w:p>
    <w:p w:rsidR="00F04D23" w:rsidRDefault="00F04D23" w14:paraId="00000110" w14:textId="77777777">
      <w:pPr>
        <w:ind w:left="0" w:hanging="2"/>
        <w:jc w:val="both"/>
        <w:rPr>
          <w:sz w:val="20"/>
          <w:szCs w:val="20"/>
        </w:rPr>
      </w:pPr>
    </w:p>
    <w:p w:rsidR="00F04D23" w:rsidRDefault="009B3C90" w14:paraId="00000111" w14:textId="77777777">
      <w:pPr>
        <w:ind w:left="0" w:hanging="2"/>
        <w:jc w:val="both"/>
        <w:rPr>
          <w:sz w:val="20"/>
          <w:szCs w:val="20"/>
        </w:rPr>
      </w:pPr>
      <w:r>
        <w:rPr>
          <w:sz w:val="20"/>
          <w:szCs w:val="20"/>
        </w:rPr>
        <w:t>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rsidR="00F04D23" w:rsidRDefault="00F04D23" w14:paraId="00000112" w14:textId="77777777">
      <w:pPr>
        <w:ind w:left="0" w:hanging="2"/>
        <w:jc w:val="both"/>
        <w:rPr>
          <w:sz w:val="20"/>
          <w:szCs w:val="20"/>
        </w:rPr>
      </w:pPr>
    </w:p>
    <w:p w:rsidR="00F04D23" w:rsidRDefault="009B3C90" w14:paraId="00000113" w14:textId="77777777">
      <w:pPr>
        <w:ind w:left="0" w:hanging="2"/>
        <w:jc w:val="both"/>
        <w:rPr>
          <w:sz w:val="20"/>
          <w:szCs w:val="20"/>
        </w:rPr>
      </w:pPr>
      <w:r>
        <w:rPr>
          <w:sz w:val="20"/>
          <w:szCs w:val="20"/>
        </w:rPr>
        <w:t>La venta directa es muy popular en diferentes partes del mundo, puesto que enfatiza en los métodos de venta y la manera de invertir en la mejora de habilidades de venta. Este modelo de negocio tiene ciertos tipos y métodos de venta, los más destacados son:</w:t>
      </w:r>
    </w:p>
    <w:p w:rsidR="00F04D23" w:rsidRDefault="00F04D23" w14:paraId="00000114" w14:textId="77777777">
      <w:pPr>
        <w:ind w:left="0" w:hanging="2"/>
        <w:jc w:val="both"/>
        <w:rPr>
          <w:sz w:val="20"/>
          <w:szCs w:val="20"/>
        </w:rPr>
      </w:pPr>
    </w:p>
    <w:p w:rsidR="00F04D23" w:rsidRDefault="00F04D23" w14:paraId="00000115" w14:textId="77777777">
      <w:pPr>
        <w:ind w:left="0" w:hanging="2"/>
        <w:jc w:val="both"/>
        <w:rPr>
          <w:sz w:val="20"/>
          <w:szCs w:val="20"/>
        </w:rPr>
      </w:pPr>
    </w:p>
    <w:p w:rsidR="00F04D23" w:rsidRDefault="009B3C90" w14:paraId="00000116" w14:textId="77777777">
      <w:pPr>
        <w:ind w:left="0" w:hanging="2"/>
        <w:jc w:val="both"/>
        <w:rPr>
          <w:sz w:val="20"/>
          <w:szCs w:val="20"/>
        </w:rPr>
      </w:pPr>
      <w:r>
        <w:rPr>
          <w:b/>
          <w:sz w:val="20"/>
          <w:szCs w:val="20"/>
        </w:rPr>
        <w:t>Tabla 1</w:t>
      </w:r>
    </w:p>
    <w:p w:rsidR="00F04D23" w:rsidRDefault="009B3C90" w14:paraId="00000117" w14:textId="77777777">
      <w:pPr>
        <w:ind w:left="0" w:hanging="2"/>
        <w:jc w:val="both"/>
        <w:rPr>
          <w:sz w:val="20"/>
          <w:szCs w:val="20"/>
        </w:rPr>
      </w:pPr>
      <w:r>
        <w:rPr>
          <w:i/>
          <w:sz w:val="20"/>
          <w:szCs w:val="20"/>
        </w:rPr>
        <w:t>Modelo de negocios</w:t>
      </w:r>
    </w:p>
    <w:p w:rsidR="00F04D23" w:rsidRDefault="00F04D23" w14:paraId="00000118" w14:textId="77777777">
      <w:pPr>
        <w:ind w:left="0" w:hanging="2"/>
        <w:jc w:val="both"/>
        <w:rPr>
          <w:sz w:val="20"/>
          <w:szCs w:val="20"/>
        </w:rPr>
      </w:pPr>
    </w:p>
    <w:tbl>
      <w:tblPr>
        <w:tblStyle w:val="aff1"/>
        <w:tblW w:w="92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14"/>
        <w:gridCol w:w="4796"/>
      </w:tblGrid>
      <w:tr w:rsidR="00F04D23" w14:paraId="4176F457" w14:textId="77777777">
        <w:trPr>
          <w:jc w:val="center"/>
        </w:trPr>
        <w:tc>
          <w:tcPr>
            <w:tcW w:w="4414" w:type="dxa"/>
            <w:shd w:val="clear" w:color="auto" w:fill="FBE4D5"/>
          </w:tcPr>
          <w:p w:rsidR="00F04D23" w:rsidRDefault="009B3C90" w14:paraId="00000119" w14:textId="77777777">
            <w:pPr>
              <w:ind w:left="0" w:hanging="2"/>
              <w:jc w:val="center"/>
              <w:rPr>
                <w:sz w:val="20"/>
                <w:szCs w:val="20"/>
              </w:rPr>
            </w:pPr>
            <w:r>
              <w:rPr>
                <w:b/>
                <w:sz w:val="20"/>
                <w:szCs w:val="20"/>
              </w:rPr>
              <w:t>Tipos de ventas</w:t>
            </w:r>
          </w:p>
        </w:tc>
        <w:tc>
          <w:tcPr>
            <w:tcW w:w="4796" w:type="dxa"/>
            <w:shd w:val="clear" w:color="auto" w:fill="E2EFD9"/>
          </w:tcPr>
          <w:p w:rsidR="00F04D23" w:rsidRDefault="009B3C90" w14:paraId="0000011A" w14:textId="77777777">
            <w:pPr>
              <w:ind w:left="0" w:hanging="2"/>
              <w:jc w:val="center"/>
              <w:rPr>
                <w:sz w:val="20"/>
                <w:szCs w:val="20"/>
              </w:rPr>
            </w:pPr>
            <w:r>
              <w:rPr>
                <w:b/>
                <w:sz w:val="20"/>
                <w:szCs w:val="20"/>
              </w:rPr>
              <w:t>Métodos de ventas</w:t>
            </w:r>
          </w:p>
        </w:tc>
      </w:tr>
      <w:tr w:rsidR="00F04D23" w14:paraId="0B888AAC" w14:textId="77777777">
        <w:trPr>
          <w:jc w:val="center"/>
        </w:trPr>
        <w:tc>
          <w:tcPr>
            <w:tcW w:w="4414" w:type="dxa"/>
            <w:shd w:val="clear" w:color="auto" w:fill="F7CAAC"/>
          </w:tcPr>
          <w:p w:rsidR="00F04D23" w:rsidRDefault="00F04D23" w14:paraId="0000011B" w14:textId="77777777">
            <w:pPr>
              <w:ind w:left="0" w:hanging="2"/>
              <w:jc w:val="both"/>
              <w:rPr>
                <w:sz w:val="20"/>
                <w:szCs w:val="20"/>
              </w:rPr>
            </w:pPr>
          </w:p>
          <w:p w:rsidR="00F04D23" w:rsidRDefault="009B3C90" w14:paraId="0000011C" w14:textId="77777777">
            <w:pPr>
              <w:ind w:left="0" w:hanging="2"/>
              <w:jc w:val="both"/>
              <w:rPr>
                <w:sz w:val="20"/>
                <w:szCs w:val="20"/>
              </w:rPr>
            </w:pPr>
            <w:r>
              <w:rPr>
                <w:b/>
                <w:sz w:val="20"/>
                <w:szCs w:val="20"/>
              </w:rPr>
              <w:t>Un solo nivel</w:t>
            </w:r>
          </w:p>
          <w:p w:rsidR="00F04D23" w:rsidRDefault="00F04D23" w14:paraId="0000011D" w14:textId="77777777">
            <w:pPr>
              <w:ind w:left="0" w:hanging="2"/>
              <w:jc w:val="both"/>
              <w:rPr>
                <w:sz w:val="20"/>
                <w:szCs w:val="20"/>
              </w:rPr>
            </w:pPr>
          </w:p>
          <w:p w:rsidR="00F04D23" w:rsidRDefault="009B3C90" w14:paraId="0000011E" w14:textId="77777777">
            <w:pPr>
              <w:ind w:left="0" w:hanging="2"/>
              <w:jc w:val="both"/>
              <w:rPr>
                <w:sz w:val="20"/>
                <w:szCs w:val="20"/>
              </w:rPr>
            </w:pPr>
            <w:r>
              <w:rPr>
                <w:sz w:val="20"/>
                <w:szCs w:val="20"/>
              </w:rPr>
              <w:t>Un vendedor gana una comisión por distribuir productos. Un caso muy referenciado es de las agencias de publicidad, en las cuales el empleado obtiene cierta comisión de la suma de los servicios que vendió.</w:t>
            </w:r>
          </w:p>
        </w:tc>
        <w:tc>
          <w:tcPr>
            <w:tcW w:w="4796" w:type="dxa"/>
            <w:shd w:val="clear" w:color="auto" w:fill="A8D08D"/>
          </w:tcPr>
          <w:p w:rsidR="00F04D23" w:rsidRDefault="00F04D23" w14:paraId="0000011F" w14:textId="77777777">
            <w:pPr>
              <w:ind w:left="0" w:hanging="2"/>
              <w:jc w:val="both"/>
              <w:rPr>
                <w:sz w:val="20"/>
                <w:szCs w:val="20"/>
              </w:rPr>
            </w:pPr>
          </w:p>
          <w:p w:rsidR="00F04D23" w:rsidRDefault="009B3C90" w14:paraId="00000120" w14:textId="77777777">
            <w:pPr>
              <w:ind w:left="0" w:hanging="2"/>
              <w:jc w:val="both"/>
              <w:rPr>
                <w:sz w:val="20"/>
                <w:szCs w:val="20"/>
              </w:rPr>
            </w:pPr>
            <w:r>
              <w:rPr>
                <w:b/>
                <w:sz w:val="20"/>
                <w:szCs w:val="20"/>
              </w:rPr>
              <w:t>Ventas en línea</w:t>
            </w:r>
          </w:p>
          <w:p w:rsidR="00F04D23" w:rsidRDefault="00F04D23" w14:paraId="00000121" w14:textId="77777777">
            <w:pPr>
              <w:ind w:left="0" w:hanging="2"/>
              <w:jc w:val="both"/>
              <w:rPr>
                <w:sz w:val="20"/>
                <w:szCs w:val="20"/>
              </w:rPr>
            </w:pPr>
          </w:p>
          <w:p w:rsidR="00F04D23" w:rsidRDefault="009B3C90" w14:paraId="00000122" w14:textId="77777777">
            <w:pPr>
              <w:ind w:left="0" w:hanging="2"/>
              <w:jc w:val="both"/>
              <w:rPr>
                <w:sz w:val="20"/>
                <w:szCs w:val="20"/>
              </w:rPr>
            </w:pPr>
            <w:r>
              <w:rPr>
                <w:sz w:val="20"/>
                <w:szCs w:val="20"/>
              </w:rPr>
              <w:t>Las empresas de ventas de un solo nivel y de varios niveles adoran este método. Pequeñas y grandes empresas venden productos y servicios a través de sus propios sitios web o cuentas de redes sociales.</w:t>
            </w:r>
          </w:p>
          <w:p w:rsidR="00F04D23" w:rsidRDefault="00F04D23" w14:paraId="00000123" w14:textId="77777777">
            <w:pPr>
              <w:ind w:left="0" w:hanging="2"/>
              <w:jc w:val="both"/>
              <w:rPr>
                <w:sz w:val="20"/>
                <w:szCs w:val="20"/>
              </w:rPr>
            </w:pPr>
          </w:p>
        </w:tc>
      </w:tr>
      <w:tr w:rsidR="00F04D23" w14:paraId="103C8C87" w14:textId="77777777">
        <w:trPr>
          <w:jc w:val="center"/>
        </w:trPr>
        <w:tc>
          <w:tcPr>
            <w:tcW w:w="4414" w:type="dxa"/>
            <w:shd w:val="clear" w:color="auto" w:fill="F7CAAC"/>
          </w:tcPr>
          <w:p w:rsidR="00F04D23" w:rsidRDefault="00F04D23" w14:paraId="00000124" w14:textId="77777777">
            <w:pPr>
              <w:ind w:left="0" w:hanging="2"/>
              <w:jc w:val="both"/>
              <w:rPr>
                <w:sz w:val="20"/>
                <w:szCs w:val="20"/>
              </w:rPr>
            </w:pPr>
          </w:p>
          <w:p w:rsidR="00F04D23" w:rsidRDefault="009B3C90" w14:paraId="00000125" w14:textId="77777777">
            <w:pPr>
              <w:ind w:left="0" w:hanging="2"/>
              <w:jc w:val="both"/>
              <w:rPr>
                <w:sz w:val="20"/>
                <w:szCs w:val="20"/>
              </w:rPr>
            </w:pPr>
            <w:r>
              <w:rPr>
                <w:b/>
                <w:sz w:val="20"/>
                <w:szCs w:val="20"/>
              </w:rPr>
              <w:t>Multinivel</w:t>
            </w:r>
          </w:p>
          <w:p w:rsidR="00F04D23" w:rsidRDefault="00F04D23" w14:paraId="00000126" w14:textId="77777777">
            <w:pPr>
              <w:ind w:left="0" w:hanging="2"/>
              <w:jc w:val="both"/>
              <w:rPr>
                <w:sz w:val="20"/>
                <w:szCs w:val="20"/>
              </w:rPr>
            </w:pPr>
          </w:p>
          <w:p w:rsidR="00F04D23" w:rsidRDefault="009B3C90" w14:paraId="00000127" w14:textId="77777777">
            <w:pPr>
              <w:ind w:left="0" w:hanging="2"/>
              <w:jc w:val="both"/>
              <w:rPr>
                <w:sz w:val="20"/>
                <w:szCs w:val="20"/>
              </w:rPr>
            </w:pPr>
            <w:r>
              <w:rPr>
                <w:sz w:val="20"/>
                <w:szCs w:val="20"/>
              </w:rPr>
              <w:t xml:space="preserve">Un representante no solo vende productos, sino que también reclutas nuevos vendedores, pues de esta manera obtiene una retribución tanto por sus propias ventas, como por las realizadas por las personas que han reclutado. </w:t>
            </w:r>
          </w:p>
        </w:tc>
        <w:tc>
          <w:tcPr>
            <w:tcW w:w="4796" w:type="dxa"/>
            <w:shd w:val="clear" w:color="auto" w:fill="A8D08D"/>
          </w:tcPr>
          <w:p w:rsidR="00F04D23" w:rsidRDefault="00F04D23" w14:paraId="00000128" w14:textId="77777777">
            <w:pPr>
              <w:ind w:left="0" w:hanging="2"/>
              <w:jc w:val="both"/>
              <w:rPr>
                <w:sz w:val="20"/>
                <w:szCs w:val="20"/>
              </w:rPr>
            </w:pPr>
          </w:p>
          <w:p w:rsidR="00F04D23" w:rsidRDefault="009B3C90" w14:paraId="00000129" w14:textId="77777777">
            <w:pPr>
              <w:ind w:left="0" w:hanging="2"/>
              <w:jc w:val="both"/>
              <w:rPr>
                <w:sz w:val="20"/>
                <w:szCs w:val="20"/>
              </w:rPr>
            </w:pPr>
            <w:r>
              <w:rPr>
                <w:b/>
                <w:sz w:val="20"/>
                <w:szCs w:val="20"/>
              </w:rPr>
              <w:t>Ventas de anfitriones</w:t>
            </w:r>
          </w:p>
          <w:p w:rsidR="00F04D23" w:rsidRDefault="00F04D23" w14:paraId="0000012A" w14:textId="77777777">
            <w:pPr>
              <w:ind w:left="0" w:hanging="2"/>
              <w:jc w:val="both"/>
              <w:rPr>
                <w:sz w:val="20"/>
                <w:szCs w:val="20"/>
              </w:rPr>
            </w:pPr>
          </w:p>
          <w:p w:rsidR="00F04D23" w:rsidRDefault="009B3C90" w14:paraId="0000012B" w14:textId="77777777">
            <w:pPr>
              <w:ind w:left="0" w:hanging="2"/>
              <w:jc w:val="both"/>
              <w:rPr>
                <w:sz w:val="20"/>
                <w:szCs w:val="20"/>
              </w:rPr>
            </w:pPr>
            <w:r>
              <w:rPr>
                <w:sz w:val="20"/>
                <w:szCs w:val="20"/>
              </w:rPr>
              <w:t>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rsidR="00F04D23" w:rsidRDefault="00F04D23" w14:paraId="0000012C" w14:textId="77777777">
      <w:pPr>
        <w:ind w:left="0" w:hanging="2"/>
        <w:jc w:val="both"/>
        <w:rPr>
          <w:sz w:val="20"/>
          <w:szCs w:val="20"/>
        </w:rPr>
      </w:pPr>
    </w:p>
    <w:p w:rsidR="00F04D23" w:rsidRDefault="009B3C90" w14:paraId="0000012D" w14:textId="77777777">
      <w:pPr>
        <w:ind w:left="0" w:hanging="2"/>
        <w:jc w:val="both"/>
        <w:rPr>
          <w:sz w:val="20"/>
          <w:szCs w:val="20"/>
        </w:rPr>
      </w:pPr>
      <w:r>
        <w:rPr>
          <w:sz w:val="20"/>
          <w:szCs w:val="20"/>
        </w:rPr>
        <w:t xml:space="preserve"> </w:t>
      </w:r>
      <w:r>
        <w:rPr>
          <w:b/>
          <w:sz w:val="20"/>
          <w:szCs w:val="20"/>
        </w:rPr>
        <w:t>Modelo de negocio de marketing de afiliados</w:t>
      </w:r>
    </w:p>
    <w:p w:rsidR="00F04D23" w:rsidRDefault="00F04D23" w14:paraId="0000012E" w14:textId="77777777">
      <w:pPr>
        <w:ind w:left="0" w:hanging="2"/>
        <w:jc w:val="both"/>
        <w:rPr>
          <w:sz w:val="20"/>
          <w:szCs w:val="20"/>
        </w:rPr>
      </w:pPr>
    </w:p>
    <w:p w:rsidR="00F04D23" w:rsidRDefault="009B3C90" w14:paraId="0000012F" w14:textId="77777777">
      <w:pPr>
        <w:ind w:left="0" w:hanging="2"/>
        <w:jc w:val="both"/>
        <w:rPr>
          <w:sz w:val="20"/>
          <w:szCs w:val="20"/>
        </w:rPr>
      </w:pPr>
      <w:r>
        <w:rPr>
          <w:sz w:val="20"/>
          <w:szCs w:val="20"/>
        </w:rPr>
        <w:t>En este modelo, las empresas ganan dinero presentando, reseñando y recomendando los productos o servicios de otras empresas, por ejemplo: los sitios web de reseñas de productos. Estos se pagan en función de las oportunidades de venta que brindan a sus empresas proveedoras.</w:t>
      </w:r>
    </w:p>
    <w:p w:rsidR="00F04D23" w:rsidRDefault="00F04D23" w14:paraId="00000130" w14:textId="77777777">
      <w:pPr>
        <w:ind w:left="0" w:hanging="2"/>
        <w:jc w:val="both"/>
        <w:rPr>
          <w:sz w:val="20"/>
          <w:szCs w:val="20"/>
        </w:rPr>
      </w:pPr>
    </w:p>
    <w:p w:rsidR="00F04D23" w:rsidRDefault="009B3C90" w14:paraId="00000131" w14:textId="77777777">
      <w:pPr>
        <w:ind w:left="0" w:hanging="2"/>
        <w:jc w:val="both"/>
        <w:rPr>
          <w:sz w:val="20"/>
          <w:szCs w:val="20"/>
        </w:rPr>
      </w:pPr>
      <w:r>
        <w:rPr>
          <w:sz w:val="20"/>
          <w:szCs w:val="20"/>
        </w:rPr>
        <w:t>El marketing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marketing de afiliación:</w:t>
      </w:r>
    </w:p>
    <w:p w:rsidR="00F04D23" w:rsidRDefault="00F04D23" w14:paraId="00000132" w14:textId="77777777">
      <w:pPr>
        <w:ind w:left="0" w:hanging="2"/>
        <w:jc w:val="both"/>
        <w:rPr>
          <w:sz w:val="20"/>
          <w:szCs w:val="20"/>
        </w:rPr>
      </w:pPr>
    </w:p>
    <w:tbl>
      <w:tblPr>
        <w:tblStyle w:val="aff2"/>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78E52E63" w14:textId="77777777">
        <w:tc>
          <w:tcPr>
            <w:tcW w:w="9544" w:type="dxa"/>
            <w:shd w:val="clear" w:color="auto" w:fill="C45911"/>
          </w:tcPr>
          <w:p w:rsidR="00F04D23" w:rsidRDefault="00CA0617" w14:paraId="00000133" w14:textId="77777777">
            <w:pPr>
              <w:ind w:left="0" w:hanging="2"/>
              <w:jc w:val="center"/>
              <w:rPr>
                <w:sz w:val="20"/>
                <w:szCs w:val="20"/>
              </w:rPr>
            </w:pPr>
            <w:sdt>
              <w:sdtPr>
                <w:tag w:val="goog_rdk_20"/>
                <w:id w:val="-70351648"/>
              </w:sdtPr>
              <w:sdtEndPr/>
              <w:sdtContent>
                <w:commentRangeStart w:id="24"/>
              </w:sdtContent>
            </w:sdt>
            <w:r w:rsidR="009B3C90">
              <w:rPr>
                <w:sz w:val="20"/>
                <w:szCs w:val="20"/>
              </w:rPr>
              <w:t>Recurso</w:t>
            </w:r>
            <w:commentRangeEnd w:id="24"/>
            <w:r w:rsidR="009B3C90">
              <w:commentReference w:id="24"/>
            </w:r>
            <w:r w:rsidR="009B3C90">
              <w:rPr>
                <w:sz w:val="20"/>
                <w:szCs w:val="20"/>
              </w:rPr>
              <w:t xml:space="preserve"> de aprendizaje</w:t>
            </w:r>
          </w:p>
          <w:p w:rsidR="00F04D23" w:rsidRDefault="009B3C90" w14:paraId="00000134" w14:textId="77777777">
            <w:pPr>
              <w:ind w:left="0" w:hanging="2"/>
              <w:jc w:val="center"/>
              <w:rPr>
                <w:sz w:val="20"/>
                <w:szCs w:val="20"/>
              </w:rPr>
            </w:pPr>
            <w:r>
              <w:rPr>
                <w:sz w:val="20"/>
                <w:szCs w:val="20"/>
              </w:rPr>
              <w:t>Video</w:t>
            </w:r>
          </w:p>
          <w:p w:rsidR="00F04D23" w:rsidRDefault="009B3C90" w14:paraId="00000135" w14:textId="0C1513A7">
            <w:pPr>
              <w:ind w:left="0" w:hanging="2"/>
              <w:jc w:val="center"/>
              <w:rPr>
                <w:sz w:val="20"/>
                <w:szCs w:val="20"/>
              </w:rPr>
            </w:pPr>
            <w:r w:rsidRPr="1EA06C28">
              <w:rPr>
                <w:sz w:val="20"/>
                <w:szCs w:val="20"/>
              </w:rPr>
              <w:t>DI_CF010_1.1_</w:t>
            </w:r>
            <w:r w:rsidRPr="1EA06C28" w:rsidR="43F7B1D2">
              <w:rPr>
                <w:color w:val="FF0000"/>
                <w:sz w:val="20"/>
                <w:szCs w:val="20"/>
                <w:highlight w:val="yellow"/>
              </w:rPr>
              <w:t>Modelo de negocio y marketing de afiliados</w:t>
            </w:r>
            <w:commentRangeStart w:id="25"/>
            <w:commentRangeEnd w:id="25"/>
            <w:r>
              <w:commentReference w:id="25"/>
            </w:r>
          </w:p>
        </w:tc>
      </w:tr>
    </w:tbl>
    <w:p w:rsidR="00F04D23" w:rsidRDefault="00F04D23" w14:paraId="00000136" w14:textId="77777777">
      <w:pPr>
        <w:ind w:left="0" w:hanging="2"/>
        <w:jc w:val="both"/>
        <w:rPr>
          <w:sz w:val="20"/>
          <w:szCs w:val="20"/>
        </w:rPr>
      </w:pPr>
    </w:p>
    <w:p w:rsidR="00F04D23" w:rsidRDefault="00F04D23" w14:paraId="00000137" w14:textId="77777777">
      <w:pPr>
        <w:ind w:left="0" w:hanging="2"/>
        <w:jc w:val="both"/>
        <w:rPr>
          <w:b/>
          <w:sz w:val="20"/>
          <w:szCs w:val="20"/>
        </w:rPr>
      </w:pPr>
    </w:p>
    <w:p w:rsidR="00F04D23" w:rsidRDefault="009B3C90" w14:paraId="00000138" w14:textId="77777777">
      <w:pPr>
        <w:ind w:left="0" w:hanging="2"/>
        <w:jc w:val="both"/>
        <w:rPr>
          <w:sz w:val="20"/>
          <w:szCs w:val="20"/>
        </w:rPr>
      </w:pPr>
      <w:r>
        <w:rPr>
          <w:b/>
          <w:sz w:val="20"/>
          <w:szCs w:val="20"/>
        </w:rPr>
        <w:t>Modelo de negocio de consultoría</w:t>
      </w:r>
    </w:p>
    <w:p w:rsidR="00F04D23" w:rsidRDefault="00F04D23" w14:paraId="00000139" w14:textId="77777777">
      <w:pPr>
        <w:ind w:left="0" w:hanging="2"/>
        <w:jc w:val="both"/>
        <w:rPr>
          <w:sz w:val="20"/>
          <w:szCs w:val="20"/>
        </w:rPr>
      </w:pPr>
    </w:p>
    <w:p w:rsidR="00F04D23" w:rsidRDefault="009B3C90" w14:paraId="0000013A" w14:textId="77777777">
      <w:pPr>
        <w:ind w:left="0" w:hanging="2"/>
        <w:jc w:val="both"/>
        <w:rPr>
          <w:sz w:val="20"/>
          <w:szCs w:val="20"/>
        </w:rPr>
      </w:pPr>
      <w:r>
        <w:rPr>
          <w:sz w:val="20"/>
          <w:szCs w:val="20"/>
        </w:rPr>
        <w:t>Las empresas que brindan servicios de consultoría mediante la contratación de personas calificadas y con experiencia a quienes se les asignan los proyectos del cliente. Estas empresas tienden a cobrar por hora y/o toman un porcentaje de participación en función de la finalización exitosa del proyecto. Ejemplo: empresas de desarrollo de software o sitios web.</w:t>
      </w:r>
    </w:p>
    <w:p w:rsidR="00F04D23" w:rsidRDefault="00F04D23" w14:paraId="0000013B" w14:textId="77777777">
      <w:pPr>
        <w:ind w:left="0" w:hanging="2"/>
        <w:jc w:val="both"/>
        <w:rPr>
          <w:sz w:val="20"/>
          <w:szCs w:val="20"/>
        </w:rPr>
      </w:pPr>
    </w:p>
    <w:p w:rsidR="00F04D23" w:rsidRDefault="009B3C90" w14:paraId="0000013C" w14:textId="77777777">
      <w:pPr>
        <w:ind w:left="0" w:hanging="2"/>
        <w:jc w:val="both"/>
        <w:rPr>
          <w:sz w:val="20"/>
          <w:szCs w:val="20"/>
        </w:rPr>
      </w:pPr>
      <w:r>
        <w:rPr>
          <w:sz w:val="20"/>
          <w:szCs w:val="20"/>
        </w:rPr>
        <w:t>Por lo anterior, los consultores buscan crear estrategias a través de modelos de negocios innovadores y recientes, por ello, se describen aquí algunos de estos modelos de negocios:</w:t>
      </w:r>
    </w:p>
    <w:p w:rsidR="00F04D23" w:rsidRDefault="00F04D23" w14:paraId="0000013D" w14:textId="77777777">
      <w:pPr>
        <w:ind w:left="0" w:hanging="2"/>
        <w:jc w:val="both"/>
        <w:rPr>
          <w:sz w:val="20"/>
          <w:szCs w:val="20"/>
        </w:rPr>
      </w:pPr>
    </w:p>
    <w:tbl>
      <w:tblPr>
        <w:tblStyle w:val="aff3"/>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6CCACCFC" w14:textId="77777777">
        <w:tc>
          <w:tcPr>
            <w:tcW w:w="9544" w:type="dxa"/>
            <w:shd w:val="clear" w:color="auto" w:fill="C45911"/>
          </w:tcPr>
          <w:p w:rsidR="00F04D23" w:rsidRDefault="00CA0617" w14:paraId="0000013E" w14:textId="77777777">
            <w:pPr>
              <w:ind w:left="0" w:hanging="2"/>
              <w:jc w:val="center"/>
              <w:rPr>
                <w:sz w:val="20"/>
                <w:szCs w:val="20"/>
              </w:rPr>
            </w:pPr>
            <w:sdt>
              <w:sdtPr>
                <w:tag w:val="goog_rdk_21"/>
                <w:id w:val="375590855"/>
              </w:sdtPr>
              <w:sdtEndPr/>
              <w:sdtContent>
                <w:commentRangeStart w:id="26"/>
              </w:sdtContent>
            </w:sdt>
            <w:r w:rsidRPr="1EA06C28" w:rsidR="009B3C90">
              <w:rPr>
                <w:sz w:val="20"/>
                <w:szCs w:val="20"/>
              </w:rPr>
              <w:t>Recurso</w:t>
            </w:r>
            <w:commentRangeEnd w:id="26"/>
            <w:r>
              <w:commentReference w:id="26"/>
            </w:r>
            <w:r w:rsidRPr="1EA06C28" w:rsidR="009B3C90">
              <w:rPr>
                <w:sz w:val="20"/>
                <w:szCs w:val="20"/>
              </w:rPr>
              <w:t xml:space="preserve"> de aprendizaje</w:t>
            </w:r>
          </w:p>
          <w:p w:rsidR="00F04D23" w:rsidP="1EA06C28" w:rsidRDefault="009B3C90" w14:paraId="30ED4402" w14:textId="26D5AE73">
            <w:pPr>
              <w:ind w:left="0" w:hanging="2"/>
              <w:jc w:val="center"/>
              <w:rPr>
                <w:sz w:val="20"/>
                <w:szCs w:val="20"/>
              </w:rPr>
            </w:pPr>
            <w:r w:rsidRPr="1EA06C28">
              <w:rPr>
                <w:sz w:val="20"/>
                <w:szCs w:val="20"/>
              </w:rPr>
              <w:t>DI_CF010_1.1_</w:t>
            </w:r>
            <w:r w:rsidRPr="1EA06C28" w:rsidR="2B0CF68B">
              <w:rPr>
                <w:sz w:val="20"/>
                <w:szCs w:val="20"/>
              </w:rPr>
              <w:t xml:space="preserve">Modelo de negocio de </w:t>
            </w:r>
            <w:r w:rsidRPr="1EA06C28" w:rsidR="04F5C9E6">
              <w:rPr>
                <w:sz w:val="20"/>
                <w:szCs w:val="20"/>
              </w:rPr>
              <w:t>consultoría</w:t>
            </w:r>
          </w:p>
          <w:p w:rsidR="00F04D23" w:rsidP="1EA06C28" w:rsidRDefault="00665E3B" w14:paraId="00000140" w14:textId="15ACE9ED">
            <w:pPr>
              <w:ind w:left="0" w:hanging="2"/>
              <w:jc w:val="center"/>
              <w:rPr>
                <w:sz w:val="20"/>
                <w:szCs w:val="20"/>
                <w:highlight w:val="cyan"/>
              </w:rPr>
            </w:pPr>
            <w:commentRangeStart w:id="27"/>
            <w:r w:rsidRPr="1EA06C28">
              <w:rPr>
                <w:sz w:val="20"/>
                <w:szCs w:val="20"/>
                <w:highlight w:val="cyan"/>
              </w:rPr>
              <w:t>Pestañas horizontales</w:t>
            </w:r>
            <w:commentRangeEnd w:id="27"/>
            <w:r w:rsidR="009B3C90">
              <w:commentReference w:id="27"/>
            </w:r>
          </w:p>
        </w:tc>
      </w:tr>
    </w:tbl>
    <w:p w:rsidR="00F04D23" w:rsidRDefault="00F04D23" w14:paraId="00000141" w14:textId="77777777">
      <w:pPr>
        <w:ind w:left="0" w:hanging="2"/>
        <w:jc w:val="both"/>
        <w:rPr>
          <w:sz w:val="20"/>
          <w:szCs w:val="20"/>
        </w:rPr>
      </w:pPr>
    </w:p>
    <w:p w:rsidR="00F04D23" w:rsidRDefault="009B3C90" w14:paraId="00000142" w14:textId="77777777">
      <w:pPr>
        <w:ind w:left="0" w:hanging="2"/>
        <w:jc w:val="both"/>
        <w:rPr>
          <w:sz w:val="20"/>
          <w:szCs w:val="20"/>
        </w:rPr>
      </w:pPr>
      <w:r>
        <w:rPr>
          <w:b/>
          <w:sz w:val="20"/>
          <w:szCs w:val="20"/>
        </w:rPr>
        <w:t>Modelo de negocio basado en agencias</w:t>
      </w:r>
    </w:p>
    <w:p w:rsidR="00F04D23" w:rsidRDefault="00F04D23" w14:paraId="00000143" w14:textId="77777777">
      <w:pPr>
        <w:ind w:left="0" w:hanging="2"/>
        <w:jc w:val="both"/>
        <w:rPr>
          <w:sz w:val="20"/>
          <w:szCs w:val="20"/>
        </w:rPr>
      </w:pPr>
    </w:p>
    <w:p w:rsidR="00F04D23" w:rsidRDefault="009B3C90" w14:paraId="00000144" w14:textId="77777777">
      <w:pPr>
        <w:ind w:left="0" w:hanging="2"/>
        <w:jc w:val="both"/>
        <w:rPr>
          <w:sz w:val="20"/>
          <w:szCs w:val="20"/>
        </w:rPr>
      </w:pPr>
      <w:r>
        <w:rPr>
          <w:sz w:val="20"/>
          <w:szCs w:val="20"/>
        </w:rPr>
        <w:t>Este es un modelo de negocio basado en proyectos, donde se contrata a una empresa externa para completar una tarea específica. Tradicionalmente, las organizaciones que carecen de experiencia interna contratan agencias para obtener una solución personalizada para sus necesidades. Ejemplo: McDonald 's.</w:t>
      </w:r>
    </w:p>
    <w:p w:rsidR="00F04D23" w:rsidRDefault="00F04D23" w14:paraId="00000145" w14:textId="77777777">
      <w:pPr>
        <w:ind w:left="0" w:hanging="2"/>
        <w:jc w:val="both"/>
        <w:rPr>
          <w:sz w:val="20"/>
          <w:szCs w:val="20"/>
        </w:rPr>
      </w:pPr>
    </w:p>
    <w:p w:rsidR="00F04D23" w:rsidRDefault="009B3C90" w14:paraId="00000146" w14:textId="77777777">
      <w:pPr>
        <w:ind w:left="0" w:hanging="2"/>
        <w:jc w:val="both"/>
        <w:rPr>
          <w:sz w:val="20"/>
          <w:szCs w:val="20"/>
        </w:rPr>
      </w:pPr>
      <w:r>
        <w:rPr>
          <w:sz w:val="20"/>
          <w:szCs w:val="20"/>
        </w:rPr>
        <w:t>Sin duda, este modelo es vital, ya que ayuda a las empresas a</w:t>
      </w:r>
      <w:r>
        <w:rPr>
          <w:b/>
          <w:sz w:val="20"/>
          <w:szCs w:val="20"/>
        </w:rPr>
        <w:t xml:space="preserve"> </w:t>
      </w:r>
      <w:r>
        <w:rPr>
          <w:sz w:val="20"/>
          <w:szCs w:val="20"/>
        </w:rPr>
        <w:t>ahorrar costos en la contratación de expertos para realizar su trabajo. Las empresas pueden acceder al soporte de expertos que mejoran sus marcas, el modelo presenta los beneficios:</w:t>
      </w:r>
    </w:p>
    <w:p w:rsidR="00F04D23" w:rsidRDefault="00F04D23" w14:paraId="00000147" w14:textId="77777777">
      <w:pPr>
        <w:ind w:left="0" w:hanging="2"/>
        <w:jc w:val="both"/>
        <w:rPr>
          <w:sz w:val="20"/>
          <w:szCs w:val="20"/>
        </w:rPr>
      </w:pPr>
    </w:p>
    <w:tbl>
      <w:tblPr>
        <w:tblStyle w:val="aff4"/>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7C78D703" w14:textId="77777777">
        <w:trPr>
          <w:trHeight w:val="570"/>
        </w:trPr>
        <w:tc>
          <w:tcPr>
            <w:tcW w:w="9544" w:type="dxa"/>
            <w:shd w:val="clear" w:color="auto" w:fill="C45911"/>
          </w:tcPr>
          <w:p w:rsidR="00F04D23" w:rsidRDefault="00CA0617" w14:paraId="00000148" w14:textId="77777777">
            <w:pPr>
              <w:ind w:left="0" w:hanging="2"/>
              <w:jc w:val="center"/>
              <w:rPr>
                <w:sz w:val="20"/>
                <w:szCs w:val="20"/>
              </w:rPr>
            </w:pPr>
            <w:sdt>
              <w:sdtPr>
                <w:tag w:val="goog_rdk_22"/>
                <w:id w:val="1984803209"/>
              </w:sdtPr>
              <w:sdtEndPr/>
              <w:sdtContent>
                <w:commentRangeStart w:id="28"/>
              </w:sdtContent>
            </w:sdt>
            <w:r w:rsidR="009B3C90">
              <w:rPr>
                <w:sz w:val="20"/>
                <w:szCs w:val="20"/>
              </w:rPr>
              <w:t>Recurso</w:t>
            </w:r>
            <w:commentRangeEnd w:id="28"/>
            <w:r w:rsidR="009B3C90">
              <w:commentReference w:id="28"/>
            </w:r>
            <w:r w:rsidR="009B3C90">
              <w:rPr>
                <w:sz w:val="20"/>
                <w:szCs w:val="20"/>
              </w:rPr>
              <w:t xml:space="preserve"> de aprendizaje</w:t>
            </w:r>
          </w:p>
          <w:p w:rsidR="00F04D23" w:rsidRDefault="009B3C90" w14:paraId="00000149" w14:textId="77777777">
            <w:pPr>
              <w:ind w:left="0" w:hanging="2"/>
              <w:jc w:val="center"/>
              <w:rPr>
                <w:sz w:val="20"/>
                <w:szCs w:val="20"/>
              </w:rPr>
            </w:pPr>
            <w:r>
              <w:rPr>
                <w:sz w:val="20"/>
                <w:szCs w:val="20"/>
              </w:rPr>
              <w:t>DI_CF010_1.1_Agencias</w:t>
            </w:r>
          </w:p>
        </w:tc>
      </w:tr>
    </w:tbl>
    <w:p w:rsidR="00F04D23" w:rsidRDefault="00F04D23" w14:paraId="0000014A" w14:textId="77777777">
      <w:pPr>
        <w:ind w:left="0" w:hanging="2"/>
        <w:jc w:val="both"/>
        <w:rPr>
          <w:sz w:val="20"/>
          <w:szCs w:val="20"/>
        </w:rPr>
      </w:pPr>
    </w:p>
    <w:p w:rsidR="00F04D23" w:rsidRDefault="009B3C90" w14:paraId="0000014B" w14:textId="77777777">
      <w:pPr>
        <w:ind w:left="0" w:hanging="2"/>
        <w:jc w:val="both"/>
        <w:rPr>
          <w:sz w:val="20"/>
          <w:szCs w:val="20"/>
        </w:rPr>
      </w:pPr>
      <w:r>
        <w:rPr>
          <w:b/>
          <w:sz w:val="20"/>
          <w:szCs w:val="20"/>
        </w:rPr>
        <w:t>Modelo de negocio educativo en línea</w:t>
      </w:r>
    </w:p>
    <w:p w:rsidR="00F04D23" w:rsidRDefault="00F04D23" w14:paraId="0000014C" w14:textId="77777777">
      <w:pPr>
        <w:ind w:left="0" w:hanging="2"/>
        <w:jc w:val="both"/>
        <w:rPr>
          <w:sz w:val="20"/>
          <w:szCs w:val="20"/>
        </w:rPr>
      </w:pPr>
    </w:p>
    <w:p w:rsidR="00F04D23" w:rsidRDefault="009B3C90" w14:paraId="0000014D" w14:textId="77777777">
      <w:pPr>
        <w:ind w:left="0" w:hanging="2"/>
        <w:jc w:val="both"/>
        <w:rPr>
          <w:sz w:val="20"/>
          <w:szCs w:val="20"/>
        </w:rPr>
      </w:pPr>
      <w:r>
        <w:rPr>
          <w:sz w:val="20"/>
          <w:szCs w:val="20"/>
        </w:rPr>
        <w:t>Dirigido a la industria educativa, incluidos estudiantes y profesores, en este modelo de negocio se obtiene acceso a recursos educativos a través de tarifas planas de cursos o suscripción. Se puede decir que es como una combinación de tarifas de cursos y un modelo basado en suscripción. Ejemplos: LinkedIn, Photoshop, software de Adobe.</w:t>
      </w:r>
    </w:p>
    <w:p w:rsidR="00F04D23" w:rsidRDefault="00F04D23" w14:paraId="0000014E" w14:textId="77777777">
      <w:pPr>
        <w:ind w:left="0" w:hanging="2"/>
        <w:jc w:val="both"/>
        <w:rPr>
          <w:sz w:val="20"/>
          <w:szCs w:val="20"/>
        </w:rPr>
      </w:pPr>
    </w:p>
    <w:p w:rsidR="00F04D23" w:rsidRDefault="009B3C90" w14:paraId="0000014F" w14:textId="77777777">
      <w:pPr>
        <w:ind w:left="0" w:hanging="2"/>
        <w:jc w:val="both"/>
        <w:rPr>
          <w:sz w:val="20"/>
          <w:szCs w:val="20"/>
        </w:rPr>
      </w:pPr>
      <w:r w:rsidRPr="5737BA91">
        <w:rPr>
          <w:sz w:val="20"/>
          <w:szCs w:val="20"/>
        </w:rPr>
        <w:t>Los modelos de negocios de aprendizaje en línea más comunes y exitosos que puede seguir para su comodidad son:</w:t>
      </w:r>
    </w:p>
    <w:p w:rsidR="5737BA91" w:rsidP="5737BA91" w:rsidRDefault="5737BA91" w14:paraId="213DAEDD" w14:textId="33B2706E">
      <w:pPr>
        <w:ind w:left="0" w:hanging="2"/>
        <w:jc w:val="both"/>
        <w:rPr>
          <w:sz w:val="20"/>
          <w:szCs w:val="20"/>
        </w:rPr>
      </w:pPr>
    </w:p>
    <w:p w:rsidR="00F04D23" w:rsidRDefault="00CA0617" w14:paraId="00000150" w14:textId="77777777">
      <w:pPr>
        <w:ind w:left="0" w:hanging="2"/>
        <w:jc w:val="center"/>
        <w:rPr>
          <w:sz w:val="20"/>
          <w:szCs w:val="20"/>
        </w:rPr>
      </w:pPr>
      <w:sdt>
        <w:sdtPr>
          <w:tag w:val="goog_rdk_23"/>
          <w:id w:val="-2051372552"/>
        </w:sdtPr>
        <w:sdtEndPr/>
        <w:sdtContent/>
      </w:sdt>
    </w:p>
    <w:tbl>
      <w:tblPr>
        <w:tblStyle w:val="aff5"/>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754CA671" w14:textId="77777777">
        <w:tc>
          <w:tcPr>
            <w:tcW w:w="9544" w:type="dxa"/>
            <w:shd w:val="clear" w:color="auto" w:fill="C45911"/>
          </w:tcPr>
          <w:p w:rsidR="00F04D23" w:rsidRDefault="009B3C90" w14:paraId="00000151" w14:textId="77777777">
            <w:pPr>
              <w:ind w:left="0" w:hanging="2"/>
              <w:jc w:val="center"/>
              <w:rPr>
                <w:sz w:val="20"/>
                <w:szCs w:val="20"/>
              </w:rPr>
            </w:pPr>
            <w:r>
              <w:rPr>
                <w:sz w:val="20"/>
                <w:szCs w:val="20"/>
              </w:rPr>
              <w:t>Recurso de aprendizaje</w:t>
            </w:r>
          </w:p>
          <w:p w:rsidR="00F04D23" w:rsidRDefault="009B3C90" w14:paraId="00000152" w14:textId="77777777">
            <w:pPr>
              <w:ind w:left="0" w:hanging="2"/>
              <w:jc w:val="center"/>
              <w:rPr>
                <w:sz w:val="20"/>
                <w:szCs w:val="20"/>
              </w:rPr>
            </w:pPr>
            <w:r>
              <w:rPr>
                <w:sz w:val="20"/>
                <w:szCs w:val="20"/>
              </w:rPr>
              <w:t>Infografía modal</w:t>
            </w:r>
          </w:p>
          <w:p w:rsidR="00F04D23" w:rsidRDefault="009B3C90" w14:paraId="00000153" w14:textId="77777777">
            <w:pPr>
              <w:ind w:left="0" w:hanging="2"/>
              <w:jc w:val="center"/>
              <w:rPr>
                <w:sz w:val="20"/>
                <w:szCs w:val="20"/>
              </w:rPr>
            </w:pPr>
            <w:r>
              <w:rPr>
                <w:sz w:val="20"/>
                <w:szCs w:val="20"/>
              </w:rPr>
              <w:t>DI_CF010_1.1_ EDUCATIVO</w:t>
            </w:r>
          </w:p>
          <w:p w:rsidR="00F04D23" w:rsidRDefault="009B3C90" w14:paraId="00000154" w14:textId="77777777">
            <w:pPr>
              <w:ind w:left="0" w:hanging="2"/>
              <w:jc w:val="center"/>
              <w:rPr>
                <w:sz w:val="20"/>
                <w:szCs w:val="20"/>
              </w:rPr>
            </w:pPr>
            <w:r>
              <w:object w:dxaOrig="1311" w:dyaOrig="849" w14:anchorId="1B8027D7">
                <v:shape id="_x0000_s0" style="width:75.75pt;height:48.75pt;visibility:visible" o:spid="_x0000_i1025" o:ole="" type="#_x0000_t75">
                  <v:imagedata o:title="" r:id="rId19"/>
                  <v:path o:extrusionok="t"/>
                </v:shape>
                <o:OLEObject Type="Embed" ProgID="PowerPoint.Show.8" ShapeID="_x0000_s0" DrawAspect="Content" ObjectID="_1779889726" r:id="rId20"/>
              </w:object>
            </w:r>
          </w:p>
        </w:tc>
      </w:tr>
    </w:tbl>
    <w:p w:rsidR="00F04D23" w:rsidRDefault="00F04D23" w14:paraId="00000156" w14:textId="77777777">
      <w:pPr>
        <w:ind w:left="0" w:hanging="2"/>
        <w:jc w:val="both"/>
        <w:rPr>
          <w:b/>
          <w:sz w:val="20"/>
          <w:szCs w:val="20"/>
        </w:rPr>
      </w:pPr>
    </w:p>
    <w:p w:rsidR="00F04D23" w:rsidRDefault="00F04D23" w14:paraId="00000157" w14:textId="77777777">
      <w:pPr>
        <w:ind w:left="0" w:hanging="2"/>
        <w:jc w:val="both"/>
        <w:rPr>
          <w:b/>
          <w:sz w:val="20"/>
          <w:szCs w:val="20"/>
        </w:rPr>
      </w:pPr>
    </w:p>
    <w:p w:rsidR="00F04D23" w:rsidRDefault="009B3C90" w14:paraId="00000158" w14:textId="77777777">
      <w:pPr>
        <w:ind w:left="0" w:hanging="2"/>
        <w:jc w:val="both"/>
        <w:rPr>
          <w:sz w:val="20"/>
          <w:szCs w:val="20"/>
        </w:rPr>
      </w:pPr>
      <w:r>
        <w:rPr>
          <w:b/>
          <w:sz w:val="20"/>
          <w:szCs w:val="20"/>
        </w:rPr>
        <w:t>Modelo de negocio multimarca</w:t>
      </w:r>
    </w:p>
    <w:p w:rsidR="00F04D23" w:rsidRDefault="00F04D23" w14:paraId="00000159" w14:textId="77777777">
      <w:pPr>
        <w:ind w:left="0" w:hanging="2"/>
        <w:jc w:val="both"/>
        <w:rPr>
          <w:sz w:val="20"/>
          <w:szCs w:val="20"/>
        </w:rPr>
      </w:pPr>
    </w:p>
    <w:p w:rsidR="00F04D23" w:rsidRDefault="009B3C90" w14:paraId="0000015A" w14:textId="77777777">
      <w:pPr>
        <w:ind w:left="0" w:hanging="2"/>
        <w:jc w:val="both"/>
        <w:rPr>
          <w:sz w:val="20"/>
          <w:szCs w:val="20"/>
        </w:rPr>
      </w:pPr>
      <w:r>
        <w:rPr>
          <w:sz w:val="20"/>
          <w:szCs w:val="20"/>
        </w:rPr>
        <w:t>Este modelo se basa en la comercialización de más de dos productos, casi similares pero que compiten entre sí y están bajo una sola organización, pero con diferentes marcas. Se hace para crear economías de escala y construir un imperio. Ejemplos: Nestlé, Unilever y Procter &amp; Gamble.</w:t>
      </w:r>
    </w:p>
    <w:p w:rsidR="00F04D23" w:rsidRDefault="00F04D23" w14:paraId="0000015B" w14:textId="77777777">
      <w:pPr>
        <w:ind w:left="0" w:hanging="2"/>
        <w:jc w:val="both"/>
        <w:rPr>
          <w:sz w:val="20"/>
          <w:szCs w:val="20"/>
        </w:rPr>
      </w:pPr>
    </w:p>
    <w:p w:rsidR="00F04D23" w:rsidRDefault="009B3C90" w14:paraId="0000015C" w14:textId="77777777">
      <w:pPr>
        <w:ind w:left="0" w:hanging="2"/>
        <w:jc w:val="both"/>
        <w:rPr>
          <w:sz w:val="20"/>
          <w:szCs w:val="20"/>
        </w:rPr>
      </w:pPr>
      <w:r w:rsidRPr="73DA5272" w:rsidR="009B3C90">
        <w:rPr>
          <w:sz w:val="20"/>
          <w:szCs w:val="20"/>
        </w:rPr>
        <w:t>Este es tipo de negocio una buena idea para las organizaciones que buscan tener presencia en diversos campos, puesto que les ayuda a maximizar las ganancias, conozca las ventajas:</w:t>
      </w:r>
    </w:p>
    <w:p w:rsidR="73DA5272" w:rsidP="73DA5272" w:rsidRDefault="73DA5272" w14:paraId="3F6B62C6" w14:textId="46398C9A">
      <w:pPr>
        <w:pStyle w:val="Normal"/>
        <w:ind w:left="-2" w:hanging="0"/>
        <w:jc w:val="both"/>
        <w:rPr>
          <w:sz w:val="20"/>
          <w:szCs w:val="20"/>
        </w:rPr>
      </w:pPr>
    </w:p>
    <w:p w:rsidR="7846CB53" w:rsidP="73DA5272" w:rsidRDefault="7846CB53" w14:paraId="4D4F09A0" w14:textId="4FFE7946">
      <w:pPr>
        <w:ind w:left="0" w:hanging="2"/>
        <w:jc w:val="both"/>
        <w:rPr>
          <w:i w:val="1"/>
          <w:iCs w:val="1"/>
          <w:sz w:val="20"/>
          <w:szCs w:val="20"/>
          <w:highlight w:val="magenta"/>
        </w:rPr>
      </w:pPr>
      <w:commentRangeStart w:id="1752534744"/>
      <w:r w:rsidRPr="73DA5272" w:rsidR="1A02450B">
        <w:rPr>
          <w:b w:val="1"/>
          <w:bCs w:val="1"/>
          <w:sz w:val="20"/>
          <w:szCs w:val="20"/>
          <w:highlight w:val="magenta"/>
        </w:rPr>
        <w:t xml:space="preserve">Figura 2. </w:t>
      </w:r>
      <w:r w:rsidRPr="73DA5272" w:rsidR="1A02450B">
        <w:rPr>
          <w:i w:val="1"/>
          <w:iCs w:val="1"/>
          <w:sz w:val="20"/>
          <w:szCs w:val="20"/>
          <w:highlight w:val="magenta"/>
        </w:rPr>
        <w:t>Modelos de negocio multimarca</w:t>
      </w:r>
      <w:commentRangeEnd w:id="1752534744"/>
      <w:r>
        <w:rPr>
          <w:rStyle w:val="CommentReference"/>
        </w:rPr>
        <w:commentReference w:id="1752534744"/>
      </w:r>
    </w:p>
    <w:p w:rsidR="73DA5272" w:rsidP="73DA5272" w:rsidRDefault="73DA5272" w14:paraId="4F116D83" w14:textId="20C5E412">
      <w:pPr>
        <w:pStyle w:val="Normal"/>
        <w:ind w:left="0" w:hanging="2"/>
        <w:jc w:val="both"/>
        <w:rPr>
          <w:sz w:val="20"/>
          <w:szCs w:val="20"/>
        </w:rPr>
      </w:pPr>
    </w:p>
    <w:p w:rsidR="00F04D23" w:rsidRDefault="00F04D23" w14:paraId="0000015D" w14:textId="77777777">
      <w:pPr>
        <w:ind w:left="0" w:hanging="2"/>
        <w:jc w:val="both"/>
        <w:rPr>
          <w:sz w:val="20"/>
          <w:szCs w:val="20"/>
        </w:rPr>
      </w:pPr>
    </w:p>
    <w:tbl>
      <w:tblPr>
        <w:tblStyle w:val="aff6"/>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58391116" w14:textId="77777777">
        <w:tc>
          <w:tcPr>
            <w:tcW w:w="9544" w:type="dxa"/>
            <w:shd w:val="clear" w:color="auto" w:fill="C45911"/>
          </w:tcPr>
          <w:p w:rsidR="00F04D23" w:rsidRDefault="00CA0617" w14:paraId="0000015E" w14:textId="77777777">
            <w:pPr>
              <w:ind w:left="0" w:hanging="2"/>
              <w:jc w:val="center"/>
              <w:rPr>
                <w:sz w:val="20"/>
                <w:szCs w:val="20"/>
              </w:rPr>
            </w:pPr>
            <w:sdt>
              <w:sdtPr>
                <w:tag w:val="goog_rdk_24"/>
                <w:id w:val="825547721"/>
              </w:sdtPr>
              <w:sdtEndPr/>
              <w:sdtContent>
                <w:commentRangeStart w:id="30"/>
              </w:sdtContent>
            </w:sdt>
            <w:r w:rsidR="009B3C90">
              <w:rPr>
                <w:sz w:val="20"/>
                <w:szCs w:val="20"/>
              </w:rPr>
              <w:t>Recurso</w:t>
            </w:r>
            <w:commentRangeEnd w:id="30"/>
            <w:r w:rsidR="009B3C90">
              <w:commentReference w:id="30"/>
            </w:r>
            <w:r w:rsidR="009B3C90">
              <w:rPr>
                <w:sz w:val="20"/>
                <w:szCs w:val="20"/>
              </w:rPr>
              <w:t xml:space="preserve"> de aprendizaje</w:t>
            </w:r>
          </w:p>
          <w:p w:rsidR="00F04D23" w:rsidRDefault="009B3C90" w14:paraId="0000015F" w14:textId="77777777">
            <w:pPr>
              <w:ind w:left="0" w:hanging="2"/>
              <w:jc w:val="center"/>
              <w:rPr>
                <w:sz w:val="20"/>
                <w:szCs w:val="20"/>
              </w:rPr>
            </w:pPr>
            <w:r>
              <w:rPr>
                <w:sz w:val="20"/>
                <w:szCs w:val="20"/>
              </w:rPr>
              <w:t>DI_CF010_1.1_Multimarca_ventajas</w:t>
            </w:r>
          </w:p>
          <w:p w:rsidR="00F04D23" w:rsidRDefault="009B3C90" w14:paraId="00000160" w14:textId="77777777">
            <w:pPr>
              <w:ind w:left="0" w:hanging="2"/>
              <w:jc w:val="center"/>
              <w:rPr>
                <w:sz w:val="20"/>
                <w:szCs w:val="20"/>
              </w:rPr>
            </w:pPr>
            <w:r>
              <w:rPr>
                <w:sz w:val="20"/>
                <w:szCs w:val="20"/>
              </w:rPr>
              <w:t>Puntos calientes</w:t>
            </w:r>
          </w:p>
          <w:p w:rsidR="00F04D23" w:rsidRDefault="009B3C90" w14:paraId="00000161" w14:textId="77777777">
            <w:pPr>
              <w:ind w:left="0" w:hanging="2"/>
              <w:jc w:val="center"/>
              <w:rPr>
                <w:sz w:val="20"/>
                <w:szCs w:val="20"/>
              </w:rPr>
            </w:pPr>
            <w:r>
              <w:object w:dxaOrig="1311" w:dyaOrig="849" w14:anchorId="08D1D217">
                <v:shape id="_x0000_i1026" style="width:75.75pt;height:48.75pt;visibility:visible" o:ole="" type="#_x0000_t75">
                  <v:imagedata o:title="" r:id="rId21"/>
                  <v:path o:extrusionok="t"/>
                </v:shape>
                <o:OLEObject Type="Embed" ProgID="PowerPoint.Show.8" ShapeID="_x0000_i1026" DrawAspect="Content" ObjectID="_1779889727" r:id="rId22"/>
              </w:object>
            </w:r>
          </w:p>
        </w:tc>
      </w:tr>
    </w:tbl>
    <w:p w:rsidR="00F04D23" w:rsidRDefault="00F04D23" w14:paraId="00000162" w14:textId="77777777">
      <w:pPr>
        <w:ind w:left="0" w:hanging="2"/>
        <w:jc w:val="both"/>
        <w:rPr>
          <w:sz w:val="20"/>
          <w:szCs w:val="20"/>
        </w:rPr>
      </w:pPr>
    </w:p>
    <w:p w:rsidR="00F04D23" w:rsidRDefault="009B3C90" w14:paraId="00000163" w14:textId="77777777">
      <w:pPr>
        <w:ind w:left="0" w:hanging="2"/>
        <w:jc w:val="both"/>
        <w:rPr>
          <w:sz w:val="20"/>
          <w:szCs w:val="20"/>
        </w:rPr>
      </w:pPr>
      <w:r>
        <w:rPr>
          <w:b/>
          <w:sz w:val="20"/>
          <w:szCs w:val="20"/>
        </w:rPr>
        <w:t>Modelo de negocio de comercio electrónico</w:t>
      </w:r>
    </w:p>
    <w:p w:rsidR="00F04D23" w:rsidRDefault="00F04D23" w14:paraId="00000164" w14:textId="77777777">
      <w:pPr>
        <w:ind w:left="0" w:hanging="2"/>
        <w:jc w:val="both"/>
        <w:rPr>
          <w:sz w:val="20"/>
          <w:szCs w:val="20"/>
        </w:rPr>
      </w:pPr>
    </w:p>
    <w:p w:rsidR="00F04D23" w:rsidRDefault="009B3C90" w14:paraId="00000165" w14:textId="77777777">
      <w:pPr>
        <w:ind w:left="0" w:hanging="2"/>
        <w:jc w:val="both"/>
        <w:rPr>
          <w:sz w:val="20"/>
          <w:szCs w:val="20"/>
        </w:rPr>
      </w:pPr>
      <w:r>
        <w:rPr>
          <w:sz w:val="20"/>
          <w:szCs w:val="20"/>
        </w:rPr>
        <w:t>Un modelo comercial simple pero muy prometedor, el comercio electrónico permite a los compradores y vendedores conectarse y realizar transacciones utilizando una plataforma en línea (tienda en línea). Ejemplo: Amazon, OLX, Walmart, etc.</w:t>
      </w:r>
    </w:p>
    <w:p w:rsidR="00F04D23" w:rsidRDefault="00F04D23" w14:paraId="00000166" w14:textId="77777777">
      <w:pPr>
        <w:ind w:left="0" w:hanging="2"/>
        <w:jc w:val="both"/>
        <w:rPr>
          <w:sz w:val="20"/>
          <w:szCs w:val="20"/>
        </w:rPr>
      </w:pPr>
    </w:p>
    <w:p w:rsidR="00F04D23" w:rsidRDefault="009B3C90" w14:paraId="00000167" w14:textId="77777777">
      <w:pPr>
        <w:ind w:left="0" w:hanging="2"/>
        <w:jc w:val="both"/>
        <w:rPr>
          <w:sz w:val="20"/>
          <w:szCs w:val="20"/>
        </w:rPr>
      </w:pPr>
      <w:r>
        <w:rPr>
          <w:sz w:val="20"/>
          <w:szCs w:val="20"/>
        </w:rPr>
        <w:t xml:space="preserve">Este modelo de negocio permite a las empresas y los consumidores realizar compras o vender cosas en línea, a continuación, se muestran algunas alternativas: </w:t>
      </w:r>
    </w:p>
    <w:p w:rsidR="00F04D23" w:rsidRDefault="00F04D23" w14:paraId="00000168" w14:textId="77777777">
      <w:pPr>
        <w:ind w:left="0" w:hanging="2"/>
        <w:jc w:val="both"/>
        <w:rPr>
          <w:sz w:val="20"/>
          <w:szCs w:val="20"/>
        </w:rPr>
      </w:pPr>
    </w:p>
    <w:tbl>
      <w:tblPr>
        <w:tblStyle w:val="aff7"/>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4761725A" w14:textId="77777777">
        <w:tc>
          <w:tcPr>
            <w:tcW w:w="9544" w:type="dxa"/>
            <w:shd w:val="clear" w:color="auto" w:fill="C45911"/>
          </w:tcPr>
          <w:p w:rsidR="00F04D23" w:rsidRDefault="00CA0617" w14:paraId="00000169" w14:textId="77777777">
            <w:pPr>
              <w:ind w:left="0" w:hanging="2"/>
              <w:jc w:val="center"/>
              <w:rPr>
                <w:sz w:val="20"/>
                <w:szCs w:val="20"/>
              </w:rPr>
            </w:pPr>
            <w:sdt>
              <w:sdtPr>
                <w:tag w:val="goog_rdk_25"/>
                <w:id w:val="1084412945"/>
              </w:sdtPr>
              <w:sdtEndPr/>
              <w:sdtContent>
                <w:commentRangeStart w:id="31"/>
                <w:commentRangeStart w:id="32"/>
              </w:sdtContent>
            </w:sdt>
            <w:commentRangeStart w:id="33"/>
            <w:r w:rsidRPr="1EA06C28" w:rsidR="009B3C90">
              <w:rPr>
                <w:sz w:val="20"/>
                <w:szCs w:val="20"/>
              </w:rPr>
              <w:t>Recurso</w:t>
            </w:r>
            <w:commentRangeEnd w:id="32"/>
            <w:r>
              <w:commentReference w:id="32"/>
            </w:r>
            <w:commentRangeEnd w:id="31"/>
            <w:r>
              <w:commentReference w:id="31"/>
            </w:r>
            <w:r w:rsidRPr="1EA06C28" w:rsidR="009B3C90">
              <w:rPr>
                <w:sz w:val="20"/>
                <w:szCs w:val="20"/>
              </w:rPr>
              <w:t xml:space="preserve"> de aprendizaje</w:t>
            </w:r>
          </w:p>
          <w:p w:rsidR="00F04D23" w:rsidRDefault="009B3C90" w14:paraId="0000016A" w14:textId="4907CBA7">
            <w:pPr>
              <w:ind w:left="0" w:hanging="2"/>
              <w:jc w:val="center"/>
              <w:rPr>
                <w:sz w:val="20"/>
                <w:szCs w:val="20"/>
              </w:rPr>
            </w:pPr>
            <w:r w:rsidRPr="1EA06C28">
              <w:rPr>
                <w:sz w:val="20"/>
                <w:szCs w:val="20"/>
              </w:rPr>
              <w:t>DI_CF010_1.1_</w:t>
            </w:r>
            <w:r w:rsidRPr="1EA06C28" w:rsidR="1F10C45E">
              <w:rPr>
                <w:sz w:val="20"/>
                <w:szCs w:val="20"/>
              </w:rPr>
              <w:t>Modelo de negocio de comercio electrónico</w:t>
            </w:r>
          </w:p>
          <w:p w:rsidR="00F04D23" w:rsidP="1EA06C28" w:rsidRDefault="28F22686" w14:paraId="0000016B" w14:textId="0FEB7DA0">
            <w:pPr>
              <w:ind w:left="0" w:hanging="2"/>
              <w:jc w:val="center"/>
              <w:rPr>
                <w:sz w:val="20"/>
                <w:szCs w:val="20"/>
                <w:highlight w:val="cyan"/>
              </w:rPr>
            </w:pPr>
            <w:r w:rsidRPr="1EA06C28">
              <w:rPr>
                <w:sz w:val="20"/>
                <w:szCs w:val="20"/>
                <w:highlight w:val="cyan"/>
              </w:rPr>
              <w:t>Acordeón</w:t>
            </w:r>
            <w:commentRangeEnd w:id="33"/>
            <w:r w:rsidR="009B3C90">
              <w:commentReference w:id="33"/>
            </w:r>
          </w:p>
        </w:tc>
      </w:tr>
    </w:tbl>
    <w:p w:rsidR="00F04D23" w:rsidRDefault="00F04D23" w14:paraId="0000016C" w14:textId="77777777">
      <w:pPr>
        <w:ind w:left="0" w:hanging="2"/>
        <w:jc w:val="both"/>
        <w:rPr>
          <w:sz w:val="20"/>
          <w:szCs w:val="20"/>
        </w:rPr>
      </w:pPr>
    </w:p>
    <w:p w:rsidR="00F04D23" w:rsidRDefault="009B3C90" w14:paraId="0000016D" w14:textId="77777777">
      <w:pPr>
        <w:ind w:left="0" w:hanging="2"/>
        <w:jc w:val="both"/>
        <w:rPr>
          <w:sz w:val="20"/>
          <w:szCs w:val="20"/>
        </w:rPr>
      </w:pPr>
      <w:r>
        <w:rPr>
          <w:b/>
          <w:sz w:val="20"/>
          <w:szCs w:val="20"/>
        </w:rPr>
        <w:t>Modelos de negocio basados ​​en blockchain</w:t>
      </w:r>
    </w:p>
    <w:p w:rsidR="00F04D23" w:rsidRDefault="00F04D23" w14:paraId="0000016E" w14:textId="77777777">
      <w:pPr>
        <w:ind w:left="0" w:hanging="2"/>
        <w:jc w:val="both"/>
        <w:rPr>
          <w:sz w:val="20"/>
          <w:szCs w:val="20"/>
        </w:rPr>
      </w:pPr>
    </w:p>
    <w:p w:rsidR="00F04D23" w:rsidRDefault="009B3C90" w14:paraId="0000016F" w14:textId="77777777">
      <w:pPr>
        <w:ind w:left="0" w:hanging="2"/>
        <w:jc w:val="both"/>
        <w:rPr>
          <w:sz w:val="20"/>
          <w:szCs w:val="20"/>
        </w:rPr>
      </w:pPr>
      <w:r>
        <w:rPr>
          <w:sz w:val="20"/>
          <w:szCs w:val="20"/>
        </w:rPr>
        <w:t>La tecnología más avanzada, futurista y moderna de Blockchain ha cambiado todo el panorama de las transacciones, involucrando un sistema de red descentralizado a escala global. El uso de una red descentralizada mejora la confianza y permite a los consumidores realizar transacciones entre pares. Las empresas basadas en Blockchain obtienen ganancias utilizando tokens y ofrecen Blockchain como servicio. Ejemplo: Amazon, Microsoft, Spotify.</w:t>
      </w:r>
    </w:p>
    <w:p w:rsidR="00F04D23" w:rsidRDefault="00F04D23" w14:paraId="00000170" w14:textId="77777777">
      <w:pPr>
        <w:ind w:left="0" w:hanging="2"/>
        <w:jc w:val="both"/>
        <w:rPr>
          <w:sz w:val="20"/>
          <w:szCs w:val="20"/>
        </w:rPr>
      </w:pPr>
    </w:p>
    <w:p w:rsidR="00F04D23" w:rsidRDefault="009B3C90" w14:paraId="00000171" w14:textId="77777777">
      <w:pPr>
        <w:ind w:left="0" w:hanging="2"/>
        <w:jc w:val="both"/>
        <w:rPr>
          <w:sz w:val="20"/>
          <w:szCs w:val="20"/>
        </w:rPr>
      </w:pPr>
      <w:r>
        <w:rPr>
          <w:sz w:val="20"/>
          <w:szCs w:val="20"/>
        </w:rPr>
        <w:t>Se presentan a continuación los modelos de negocios basados en blockchain:</w:t>
      </w:r>
    </w:p>
    <w:p w:rsidR="00F04D23" w:rsidRDefault="00F04D23" w14:paraId="00000172" w14:textId="77777777">
      <w:pPr>
        <w:ind w:left="0" w:hanging="2"/>
        <w:jc w:val="both"/>
        <w:rPr>
          <w:sz w:val="20"/>
          <w:szCs w:val="20"/>
        </w:rPr>
      </w:pPr>
    </w:p>
    <w:tbl>
      <w:tblPr>
        <w:tblStyle w:val="aff8"/>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5804692F" w14:textId="77777777">
        <w:tc>
          <w:tcPr>
            <w:tcW w:w="9544" w:type="dxa"/>
            <w:shd w:val="clear" w:color="auto" w:fill="C45911"/>
          </w:tcPr>
          <w:p w:rsidR="00F04D23" w:rsidRDefault="00CA0617" w14:paraId="00000173" w14:textId="77777777">
            <w:pPr>
              <w:ind w:left="0" w:hanging="2"/>
              <w:jc w:val="center"/>
              <w:rPr>
                <w:sz w:val="20"/>
                <w:szCs w:val="20"/>
              </w:rPr>
            </w:pPr>
            <w:sdt>
              <w:sdtPr>
                <w:tag w:val="goog_rdk_26"/>
                <w:id w:val="14272967"/>
              </w:sdtPr>
              <w:sdtEndPr/>
              <w:sdtContent>
                <w:commentRangeStart w:id="34"/>
              </w:sdtContent>
            </w:sdt>
            <w:r w:rsidR="009B3C90">
              <w:rPr>
                <w:sz w:val="20"/>
                <w:szCs w:val="20"/>
              </w:rPr>
              <w:t>Recurso</w:t>
            </w:r>
            <w:commentRangeEnd w:id="34"/>
            <w:r w:rsidR="009B3C90">
              <w:commentReference w:id="34"/>
            </w:r>
            <w:r w:rsidR="009B3C90">
              <w:rPr>
                <w:sz w:val="20"/>
                <w:szCs w:val="20"/>
              </w:rPr>
              <w:t xml:space="preserve"> de aprendizaje</w:t>
            </w:r>
          </w:p>
          <w:p w:rsidR="00F04D23" w:rsidRDefault="009B3C90" w14:paraId="00000174" w14:textId="77777777">
            <w:pPr>
              <w:ind w:left="0" w:hanging="2"/>
              <w:jc w:val="center"/>
              <w:rPr>
                <w:sz w:val="20"/>
                <w:szCs w:val="20"/>
              </w:rPr>
            </w:pPr>
            <w:r>
              <w:rPr>
                <w:sz w:val="20"/>
                <w:szCs w:val="20"/>
              </w:rPr>
              <w:t>DI_CF010_1.1_BLOCKCHAIN</w:t>
            </w:r>
          </w:p>
          <w:p w:rsidR="00F04D23" w:rsidRDefault="009B3C90" w14:paraId="00000175" w14:textId="77777777">
            <w:pPr>
              <w:ind w:left="0" w:hanging="2"/>
              <w:jc w:val="center"/>
              <w:rPr>
                <w:sz w:val="20"/>
                <w:szCs w:val="20"/>
              </w:rPr>
            </w:pPr>
            <w:r>
              <w:rPr>
                <w:sz w:val="20"/>
                <w:szCs w:val="20"/>
              </w:rPr>
              <w:t>acordeón</w:t>
            </w:r>
          </w:p>
        </w:tc>
      </w:tr>
    </w:tbl>
    <w:p w:rsidR="00F04D23" w:rsidRDefault="00F04D23" w14:paraId="00000176" w14:textId="77777777">
      <w:pPr>
        <w:ind w:left="0" w:hanging="2"/>
        <w:jc w:val="both"/>
        <w:rPr>
          <w:sz w:val="20"/>
          <w:szCs w:val="20"/>
        </w:rPr>
      </w:pPr>
    </w:p>
    <w:p w:rsidR="00F04D23" w:rsidRDefault="00F04D23" w14:paraId="00000177" w14:textId="77777777">
      <w:pPr>
        <w:ind w:left="0" w:hanging="2"/>
        <w:jc w:val="both"/>
        <w:rPr>
          <w:b/>
          <w:sz w:val="20"/>
          <w:szCs w:val="20"/>
        </w:rPr>
      </w:pPr>
    </w:p>
    <w:p w:rsidR="00F04D23" w:rsidRDefault="00F04D23" w14:paraId="00000178" w14:textId="77777777">
      <w:pPr>
        <w:ind w:left="0" w:hanging="2"/>
        <w:jc w:val="both"/>
        <w:rPr>
          <w:b/>
          <w:sz w:val="20"/>
          <w:szCs w:val="20"/>
        </w:rPr>
      </w:pPr>
    </w:p>
    <w:p w:rsidR="00F04D23" w:rsidRDefault="00F04D23" w14:paraId="00000179" w14:textId="77777777">
      <w:pPr>
        <w:ind w:left="0" w:hanging="2"/>
        <w:jc w:val="both"/>
        <w:rPr>
          <w:b/>
          <w:sz w:val="20"/>
          <w:szCs w:val="20"/>
        </w:rPr>
      </w:pPr>
    </w:p>
    <w:p w:rsidR="00F04D23" w:rsidRDefault="00F04D23" w14:paraId="0000017A" w14:textId="77777777">
      <w:pPr>
        <w:ind w:left="0" w:hanging="2"/>
        <w:jc w:val="both"/>
        <w:rPr>
          <w:b/>
          <w:sz w:val="20"/>
          <w:szCs w:val="20"/>
        </w:rPr>
      </w:pPr>
    </w:p>
    <w:p w:rsidR="00F04D23" w:rsidRDefault="009B3C90" w14:paraId="0000017B" w14:textId="77777777">
      <w:pPr>
        <w:ind w:left="0" w:hanging="2"/>
        <w:jc w:val="both"/>
        <w:rPr>
          <w:sz w:val="20"/>
          <w:szCs w:val="20"/>
        </w:rPr>
      </w:pPr>
      <w:r>
        <w:rPr>
          <w:b/>
          <w:sz w:val="20"/>
          <w:szCs w:val="20"/>
        </w:rPr>
        <w:t>1.2. Etapas</w:t>
      </w:r>
    </w:p>
    <w:p w:rsidR="00F04D23" w:rsidRDefault="00F04D23" w14:paraId="0000017C" w14:textId="77777777">
      <w:pPr>
        <w:ind w:left="0" w:hanging="2"/>
        <w:jc w:val="both"/>
        <w:rPr>
          <w:sz w:val="20"/>
          <w:szCs w:val="20"/>
        </w:rPr>
      </w:pPr>
    </w:p>
    <w:p w:rsidR="00F04D23" w:rsidRDefault="009B3C90" w14:paraId="0000017D" w14:textId="77777777">
      <w:pPr>
        <w:ind w:left="0" w:hanging="2"/>
        <w:jc w:val="both"/>
        <w:rPr>
          <w:sz w:val="20"/>
          <w:szCs w:val="20"/>
        </w:rPr>
      </w:pPr>
      <w:r>
        <w:rPr>
          <w:sz w:val="20"/>
          <w:szCs w:val="20"/>
        </w:rPr>
        <w:t xml:space="preserve">Las etapas expresan directamente el negocio como un todo, dando a conocer las diferentes fases por las que atraviesa el modelo desde sus comienzos hasta su final, además de analizar los requisitos que se han de tener en cuenta para cada ciclo. </w:t>
      </w:r>
    </w:p>
    <w:p w:rsidR="00F04D23" w:rsidRDefault="00F04D23" w14:paraId="0000017E" w14:textId="77777777">
      <w:pPr>
        <w:ind w:left="0" w:hanging="2"/>
        <w:jc w:val="both"/>
        <w:rPr>
          <w:sz w:val="20"/>
          <w:szCs w:val="20"/>
        </w:rPr>
      </w:pPr>
    </w:p>
    <w:p w:rsidR="00F04D23" w:rsidRDefault="009B3C90" w14:paraId="0000017F" w14:textId="77777777">
      <w:pPr>
        <w:ind w:left="0" w:hanging="2"/>
        <w:jc w:val="both"/>
        <w:rPr>
          <w:sz w:val="20"/>
          <w:szCs w:val="20"/>
        </w:rPr>
      </w:pPr>
      <w:r>
        <w:rPr>
          <w:sz w:val="20"/>
          <w:szCs w:val="20"/>
        </w:rPr>
        <w:t>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rsidR="00F04D23" w:rsidRDefault="00F04D23" w14:paraId="00000180" w14:textId="77777777">
      <w:pPr>
        <w:ind w:left="0" w:hanging="2"/>
        <w:jc w:val="both"/>
        <w:rPr>
          <w:sz w:val="20"/>
          <w:szCs w:val="20"/>
        </w:rPr>
      </w:pPr>
    </w:p>
    <w:tbl>
      <w:tblPr>
        <w:tblStyle w:val="aff9"/>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rsidTr="1EA06C28" w14:paraId="79A7DE7A" w14:textId="77777777">
        <w:tc>
          <w:tcPr>
            <w:tcW w:w="9544" w:type="dxa"/>
            <w:shd w:val="clear" w:color="auto" w:fill="C45911"/>
          </w:tcPr>
          <w:p w:rsidR="00F04D23" w:rsidRDefault="009B3C90" w14:paraId="00000181" w14:textId="77777777">
            <w:pPr>
              <w:ind w:left="0" w:hanging="2"/>
              <w:jc w:val="center"/>
              <w:rPr>
                <w:sz w:val="20"/>
                <w:szCs w:val="20"/>
              </w:rPr>
            </w:pPr>
            <w:r>
              <w:rPr>
                <w:sz w:val="20"/>
                <w:szCs w:val="20"/>
              </w:rPr>
              <w:t>Recu</w:t>
            </w:r>
            <w:sdt>
              <w:sdtPr>
                <w:tag w:val="goog_rdk_27"/>
                <w:id w:val="2022128507"/>
              </w:sdtPr>
              <w:sdtEndPr/>
              <w:sdtContent>
                <w:commentRangeStart w:id="35"/>
              </w:sdtContent>
            </w:sdt>
            <w:r>
              <w:rPr>
                <w:sz w:val="20"/>
                <w:szCs w:val="20"/>
              </w:rPr>
              <w:t>rso</w:t>
            </w:r>
            <w:commentRangeEnd w:id="35"/>
            <w:r>
              <w:commentReference w:id="35"/>
            </w:r>
            <w:r>
              <w:rPr>
                <w:sz w:val="20"/>
                <w:szCs w:val="20"/>
              </w:rPr>
              <w:t xml:space="preserve"> de aprendizaje</w:t>
            </w:r>
          </w:p>
          <w:p w:rsidR="009B3C90" w:rsidP="1EA06C28" w:rsidRDefault="009B3C90" w14:paraId="3C87159C" w14:textId="65573C38">
            <w:pPr>
              <w:widowControl w:val="0"/>
              <w:spacing w:line="240" w:lineRule="auto"/>
              <w:ind w:left="0" w:hanging="2"/>
              <w:jc w:val="center"/>
              <w:rPr>
                <w:sz w:val="20"/>
                <w:szCs w:val="20"/>
              </w:rPr>
            </w:pPr>
            <w:r w:rsidRPr="1EA06C28">
              <w:rPr>
                <w:sz w:val="20"/>
                <w:szCs w:val="20"/>
              </w:rPr>
              <w:t>DI_CF010_1.2_</w:t>
            </w:r>
            <w:r w:rsidRPr="1EA06C28" w:rsidR="413121E3">
              <w:rPr>
                <w:color w:val="000000" w:themeColor="text1"/>
                <w:sz w:val="20"/>
                <w:szCs w:val="20"/>
                <w:lang w:val="es-MX"/>
              </w:rPr>
              <w:t xml:space="preserve"> </w:t>
            </w:r>
            <w:r w:rsidRPr="1EA06C28" w:rsidR="413121E3">
              <w:rPr>
                <w:color w:val="000000" w:themeColor="text1"/>
                <w:sz w:val="20"/>
                <w:szCs w:val="20"/>
                <w:highlight w:val="yellow"/>
                <w:lang w:val="es-MX"/>
              </w:rPr>
              <w:t>Etapas del modelo de negocio</w:t>
            </w:r>
            <w:commentRangeStart w:id="36"/>
            <w:commentRangeEnd w:id="36"/>
            <w:r>
              <w:commentReference w:id="36"/>
            </w:r>
          </w:p>
          <w:p w:rsidR="00F04D23" w:rsidRDefault="413121E3" w14:paraId="00000183" w14:textId="4E5A8478">
            <w:pPr>
              <w:ind w:left="0" w:hanging="2"/>
              <w:jc w:val="center"/>
              <w:rPr>
                <w:sz w:val="20"/>
                <w:szCs w:val="20"/>
              </w:rPr>
            </w:pPr>
            <w:r w:rsidRPr="1EA06C28">
              <w:rPr>
                <w:sz w:val="20"/>
                <w:szCs w:val="20"/>
              </w:rPr>
              <w:t>Video</w:t>
            </w:r>
          </w:p>
        </w:tc>
      </w:tr>
    </w:tbl>
    <w:p w:rsidR="00F04D23" w:rsidRDefault="00F04D23" w14:paraId="00000184" w14:textId="77777777">
      <w:pPr>
        <w:ind w:left="0" w:hanging="2"/>
        <w:jc w:val="both"/>
        <w:rPr>
          <w:sz w:val="20"/>
          <w:szCs w:val="20"/>
        </w:rPr>
      </w:pPr>
    </w:p>
    <w:p w:rsidR="00F04D23" w:rsidRDefault="009B3C90" w14:paraId="00000185" w14:textId="77777777">
      <w:pPr>
        <w:ind w:left="0" w:hanging="2"/>
        <w:jc w:val="both"/>
        <w:rPr>
          <w:sz w:val="20"/>
          <w:szCs w:val="20"/>
        </w:rPr>
      </w:pPr>
      <w:r>
        <w:rPr>
          <w:sz w:val="20"/>
          <w:szCs w:val="20"/>
        </w:rPr>
        <w:t xml:space="preserve">Cada etapa del modelo de negocio contribuye considerablemente a los esfuerzos de éxito o fracaso del ejercicio en los que se impacta de manera directa los periodos de la empresa.  Se sugiere que atienda a los lineamientos de cada fase, que se tome la tarea de analizar y comprender las necesidades para así tomar las decisiones acertadas. </w:t>
      </w:r>
    </w:p>
    <w:p w:rsidR="00F04D23" w:rsidRDefault="00F04D23" w14:paraId="00000186" w14:textId="77777777">
      <w:pPr>
        <w:ind w:left="0" w:hanging="2"/>
        <w:jc w:val="both"/>
        <w:rPr>
          <w:sz w:val="20"/>
          <w:szCs w:val="20"/>
        </w:rPr>
      </w:pPr>
    </w:p>
    <w:p w:rsidR="00F04D23" w:rsidRDefault="009B3C90" w14:paraId="00000187" w14:textId="77777777">
      <w:pPr>
        <w:ind w:left="0" w:hanging="2"/>
        <w:jc w:val="both"/>
        <w:rPr>
          <w:sz w:val="20"/>
          <w:szCs w:val="20"/>
        </w:rPr>
      </w:pPr>
      <w:r>
        <w:rPr>
          <w:b/>
          <w:sz w:val="20"/>
          <w:szCs w:val="20"/>
        </w:rPr>
        <w:t>1.3. Marcos de referencia</w:t>
      </w:r>
    </w:p>
    <w:p w:rsidR="00F04D23" w:rsidRDefault="00F04D23" w14:paraId="00000188" w14:textId="77777777">
      <w:pPr>
        <w:ind w:left="0" w:hanging="2"/>
        <w:jc w:val="both"/>
        <w:rPr>
          <w:sz w:val="20"/>
          <w:szCs w:val="20"/>
        </w:rPr>
      </w:pPr>
    </w:p>
    <w:p w:rsidR="00F04D23" w:rsidRDefault="009B3C90" w14:paraId="00000189" w14:textId="77777777">
      <w:pPr>
        <w:ind w:left="0" w:hanging="2"/>
        <w:jc w:val="both"/>
        <w:rPr>
          <w:sz w:val="20"/>
          <w:szCs w:val="20"/>
        </w:rPr>
      </w:pPr>
      <w:r>
        <w:rPr>
          <w:sz w:val="20"/>
          <w:szCs w:val="20"/>
        </w:rPr>
        <w:t>Se describe como un conjunto específico de ideas en las que alguien puede basar su juicio.</w:t>
      </w:r>
      <w:r>
        <w:t xml:space="preserve"> </w:t>
      </w:r>
      <w:r>
        <w:rPr>
          <w:sz w:val="20"/>
          <w:szCs w:val="20"/>
        </w:rPr>
        <w:t xml:space="preserve"> También se le conoce como suposición que determina un comportamiento típico. Tiene un impacto directo en el posicionamiento de los productos y servicios de una marca. </w:t>
      </w:r>
      <w:r>
        <w:rPr>
          <w:noProof/>
        </w:rPr>
        <w:drawing>
          <wp:anchor distT="0" distB="0" distL="114300" distR="114300" simplePos="0" relativeHeight="251649536" behindDoc="0" locked="0" layoutInCell="1" hidden="0" allowOverlap="1" wp14:anchorId="2F924DEB" wp14:editId="1AC3FC80">
            <wp:simplePos x="0" y="0"/>
            <wp:positionH relativeFrom="column">
              <wp:posOffset>-6984</wp:posOffset>
            </wp:positionH>
            <wp:positionV relativeFrom="paragraph">
              <wp:posOffset>62230</wp:posOffset>
            </wp:positionV>
            <wp:extent cx="3240405" cy="1466850"/>
            <wp:effectExtent l="0" t="0" r="0" b="0"/>
            <wp:wrapSquare wrapText="bothSides" distT="0" distB="0" distL="114300" distR="114300"/>
            <wp:docPr id="107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3240405" cy="1466850"/>
                    </a:xfrm>
                    <a:prstGeom prst="rect">
                      <a:avLst/>
                    </a:prstGeom>
                    <a:ln/>
                  </pic:spPr>
                </pic:pic>
              </a:graphicData>
            </a:graphic>
          </wp:anchor>
        </w:drawing>
      </w:r>
    </w:p>
    <w:p w:rsidR="00F04D23" w:rsidRDefault="00F04D23" w14:paraId="0000018A" w14:textId="77777777">
      <w:pPr>
        <w:ind w:left="0" w:hanging="2"/>
        <w:jc w:val="both"/>
        <w:rPr>
          <w:sz w:val="20"/>
          <w:szCs w:val="20"/>
        </w:rPr>
      </w:pPr>
    </w:p>
    <w:p w:rsidR="00F04D23" w:rsidRDefault="009B3C90" w14:paraId="0000018B" w14:textId="77777777">
      <w:pPr>
        <w:ind w:left="0" w:hanging="2"/>
        <w:jc w:val="both"/>
        <w:rPr>
          <w:sz w:val="20"/>
          <w:szCs w:val="20"/>
        </w:rPr>
      </w:pPr>
      <w:r>
        <w:rPr>
          <w:sz w:val="20"/>
          <w:szCs w:val="20"/>
        </w:rPr>
        <w:t xml:space="preserve">El marco de referencia se define como un proceso que permite </w:t>
      </w:r>
      <w:sdt>
        <w:sdtPr>
          <w:tag w:val="goog_rdk_28"/>
          <w:id w:val="1880972727"/>
        </w:sdtPr>
        <w:sdtEndPr/>
        <w:sdtContent>
          <w:commentRangeStart w:id="37"/>
        </w:sdtContent>
      </w:sdt>
      <w:r>
        <w:rPr>
          <w:sz w:val="20"/>
          <w:szCs w:val="20"/>
        </w:rPr>
        <w:t xml:space="preserve">comparar un producto </w:t>
      </w:r>
      <w:commentRangeEnd w:id="37"/>
      <w:r>
        <w:commentReference w:id="37"/>
      </w:r>
      <w:r>
        <w:rPr>
          <w:sz w:val="20"/>
          <w:szCs w:val="20"/>
        </w:rPr>
        <w:t>o servicio con otras ofertas de marcas rivales. Por lo general, los interesados ​​potenciales la realizan para conocer el mercado objetivo de una empresa específica.</w:t>
      </w:r>
    </w:p>
    <w:p w:rsidR="00F04D23" w:rsidRDefault="00F04D23" w14:paraId="0000018C" w14:textId="77777777">
      <w:pPr>
        <w:ind w:left="0" w:hanging="2"/>
        <w:jc w:val="both"/>
        <w:rPr>
          <w:sz w:val="20"/>
          <w:szCs w:val="20"/>
        </w:rPr>
      </w:pPr>
    </w:p>
    <w:p w:rsidR="00F04D23" w:rsidRDefault="009B3C90" w14:paraId="0000018D" w14:textId="77777777">
      <w:pPr>
        <w:ind w:left="0" w:hanging="2"/>
        <w:jc w:val="both"/>
        <w:rPr>
          <w:sz w:val="20"/>
          <w:szCs w:val="20"/>
        </w:rPr>
      </w:pPr>
      <w:r>
        <w:rPr>
          <w:sz w:val="20"/>
          <w:szCs w:val="20"/>
        </w:rPr>
        <w:t>Estos se utilizan en un contexto general en el que se sitúa, infiere o examina una situación. Si se dice que pertenece a un marco demasiado estrecho, significa que se dejan de lado algunos factores esenciales, mientras que un marco demasiado amplio significa factores que pueden resultar irrelevantes para el contexto o simplemente distracciones. El hecho es que se considera una herramienta esencial para cambiar las mentes en función de nuestra comprensión de la situación.</w:t>
      </w:r>
    </w:p>
    <w:p w:rsidR="00F04D23" w:rsidRDefault="00F04D23" w14:paraId="0000018E" w14:textId="77777777">
      <w:pPr>
        <w:ind w:left="0" w:hanging="2"/>
        <w:jc w:val="both"/>
        <w:rPr>
          <w:sz w:val="20"/>
          <w:szCs w:val="20"/>
        </w:rPr>
      </w:pPr>
    </w:p>
    <w:p w:rsidR="00F04D23" w:rsidRDefault="009B3C90" w14:paraId="0000018F" w14:textId="77777777">
      <w:pPr>
        <w:ind w:left="0" w:hanging="2"/>
        <w:jc w:val="both"/>
        <w:rPr>
          <w:sz w:val="20"/>
          <w:szCs w:val="20"/>
        </w:rPr>
      </w:pPr>
      <w:r>
        <w:rPr>
          <w:sz w:val="20"/>
          <w:szCs w:val="20"/>
        </w:rPr>
        <w:t>En los negocios, los marcos de referencia son una estructura de puntos de vista, valores y costumbres a través de los cuales un individuo o grupo puede percibir, identificar, evaluar información y datos, puede comunicar ideas, conceptos y monitorear el comportamiento. Se utiliza para describir la distribución consciente o atenta de un producto o servicio en el mercado. El marketing comienza cuando se crea una referencia, porque al principio, es la forma en que el consumidor en el mercado percibe el servicio o producto.</w:t>
      </w:r>
    </w:p>
    <w:p w:rsidR="00F04D23" w:rsidRDefault="00F04D23" w14:paraId="00000190" w14:textId="77777777">
      <w:pPr>
        <w:ind w:left="0" w:hanging="2"/>
        <w:jc w:val="both"/>
        <w:rPr>
          <w:sz w:val="20"/>
          <w:szCs w:val="20"/>
        </w:rPr>
      </w:pPr>
    </w:p>
    <w:p w:rsidR="00F04D23" w:rsidRDefault="009B3C90" w14:paraId="00000191" w14:textId="77777777">
      <w:pPr>
        <w:ind w:left="0" w:hanging="2"/>
        <w:jc w:val="both"/>
        <w:rPr>
          <w:sz w:val="20"/>
          <w:szCs w:val="20"/>
        </w:rPr>
      </w:pPr>
      <w:r>
        <w:rPr>
          <w:sz w:val="20"/>
          <w:szCs w:val="20"/>
        </w:rPr>
        <w:t xml:space="preserve">También es un concepto que asegura cómo el público objetivo ve un producto o servicio en el mercado. Su idea básica es crear una imagen particular, una vista u opinión sobre el servicio, producto o concepto que comercializan las entidades comerciales. </w:t>
      </w:r>
    </w:p>
    <w:p w:rsidR="00F04D23" w:rsidRDefault="00F04D23" w14:paraId="00000192" w14:textId="77777777">
      <w:pPr>
        <w:ind w:left="0" w:hanging="2"/>
        <w:jc w:val="both"/>
        <w:rPr>
          <w:sz w:val="20"/>
          <w:szCs w:val="20"/>
        </w:rPr>
      </w:pPr>
    </w:p>
    <w:p w:rsidR="00F04D23" w:rsidRDefault="009B3C90" w14:paraId="00000193" w14:textId="77777777">
      <w:pPr>
        <w:ind w:left="0" w:hanging="2"/>
        <w:jc w:val="both"/>
        <w:rPr>
          <w:sz w:val="20"/>
          <w:szCs w:val="20"/>
        </w:rPr>
      </w:pPr>
      <w:r>
        <w:rPr>
          <w:sz w:val="20"/>
          <w:szCs w:val="20"/>
        </w:rPr>
        <w:t>Es por eso que los marcos de referencia también pueden describirse como la concepción de una acción, el resultado y las contingencias que están vinculadas con una elección específica.</w:t>
      </w:r>
    </w:p>
    <w:p w:rsidR="00F04D23" w:rsidRDefault="00F04D23" w14:paraId="00000194" w14:textId="77777777">
      <w:pPr>
        <w:ind w:left="0" w:hanging="2"/>
        <w:jc w:val="both"/>
        <w:rPr>
          <w:sz w:val="20"/>
          <w:szCs w:val="20"/>
        </w:rPr>
      </w:pPr>
    </w:p>
    <w:tbl>
      <w:tblPr>
        <w:tblStyle w:val="affa"/>
        <w:tblW w:w="9525" w:type="dxa"/>
        <w:tblInd w:w="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25"/>
      </w:tblGrid>
      <w:tr w:rsidR="00F04D23" w14:paraId="3A52E547" w14:textId="77777777">
        <w:trPr>
          <w:trHeight w:val="2325"/>
        </w:trPr>
        <w:tc>
          <w:tcPr>
            <w:tcW w:w="9525" w:type="dxa"/>
            <w:shd w:val="clear" w:color="auto" w:fill="8EAADB"/>
          </w:tcPr>
          <w:p w:rsidR="00F04D23" w:rsidRDefault="009B3C90" w14:paraId="00000195" w14:textId="77777777">
            <w:pPr>
              <w:ind w:left="0" w:hanging="2"/>
              <w:jc w:val="both"/>
              <w:rPr>
                <w:sz w:val="20"/>
                <w:szCs w:val="20"/>
              </w:rPr>
            </w:pPr>
            <w:r>
              <w:rPr>
                <w:b/>
                <w:sz w:val="20"/>
                <w:szCs w:val="20"/>
              </w:rPr>
              <w:t>Importante…</w:t>
            </w:r>
          </w:p>
          <w:p w:rsidR="00F04D23" w:rsidRDefault="00F04D23" w14:paraId="00000196" w14:textId="77777777">
            <w:pPr>
              <w:ind w:left="0" w:hanging="2"/>
              <w:jc w:val="both"/>
              <w:rPr>
                <w:sz w:val="20"/>
                <w:szCs w:val="20"/>
              </w:rPr>
            </w:pPr>
          </w:p>
          <w:p w:rsidR="00F04D23" w:rsidRDefault="009B3C90" w14:paraId="00000197" w14:textId="77777777">
            <w:pPr>
              <w:ind w:left="0" w:hanging="2"/>
              <w:jc w:val="both"/>
              <w:rPr>
                <w:sz w:val="20"/>
                <w:szCs w:val="20"/>
              </w:rPr>
            </w:pPr>
            <w:r>
              <w:rPr>
                <w:b/>
                <w:sz w:val="20"/>
                <w:szCs w:val="20"/>
              </w:rPr>
              <w:t xml:space="preserve">El nombre de la marca a menudo se convierte en un marco de referencia para los productos o servicios lanzados por la marca. Ejemplo: SAMSUNG, una marca mundial, lanzó un nuevo producto en el mercado de consumo, ya está establecido, ya que la gente </w:t>
            </w:r>
            <w:sdt>
              <w:sdtPr>
                <w:tag w:val="goog_rdk_29"/>
                <w:id w:val="-1706861024"/>
              </w:sdtPr>
              <w:sdtEndPr/>
              <w:sdtContent/>
            </w:sdt>
            <w:r>
              <w:rPr>
                <w:b/>
                <w:sz w:val="20"/>
                <w:szCs w:val="20"/>
              </w:rPr>
              <w:t xml:space="preserve">lo comparará con los otros productos lanzados por la marca. </w:t>
            </w:r>
          </w:p>
        </w:tc>
      </w:tr>
    </w:tbl>
    <w:p w:rsidR="00F04D23" w:rsidRDefault="00F04D23" w14:paraId="00000198" w14:textId="77777777">
      <w:pPr>
        <w:ind w:left="0" w:hanging="2"/>
        <w:jc w:val="both"/>
        <w:rPr>
          <w:sz w:val="20"/>
          <w:szCs w:val="20"/>
        </w:rPr>
      </w:pPr>
    </w:p>
    <w:p w:rsidR="00F04D23" w:rsidRDefault="009B3C90" w14:paraId="00000199" w14:textId="77777777">
      <w:pPr>
        <w:ind w:left="0" w:hanging="2"/>
        <w:jc w:val="both"/>
        <w:rPr>
          <w:sz w:val="20"/>
          <w:szCs w:val="20"/>
        </w:rPr>
      </w:pPr>
      <w:r>
        <w:rPr>
          <w:sz w:val="20"/>
          <w:szCs w:val="20"/>
        </w:rPr>
        <w:t>En el siguiente contenido conocerá las ventajas del marco de referencia en un modelo de negocios:</w:t>
      </w:r>
    </w:p>
    <w:p w:rsidR="00F04D23" w:rsidRDefault="00F04D23" w14:paraId="0000019A" w14:textId="77777777">
      <w:pPr>
        <w:ind w:left="0" w:hanging="2"/>
        <w:jc w:val="both"/>
        <w:rPr>
          <w:sz w:val="20"/>
          <w:szCs w:val="20"/>
        </w:rPr>
      </w:pPr>
    </w:p>
    <w:tbl>
      <w:tblPr>
        <w:tblStyle w:val="affb"/>
        <w:tblW w:w="94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436"/>
      </w:tblGrid>
      <w:tr w:rsidR="00F04D23" w14:paraId="017BAE3E" w14:textId="77777777">
        <w:tc>
          <w:tcPr>
            <w:tcW w:w="9436" w:type="dxa"/>
            <w:shd w:val="clear" w:color="auto" w:fill="C45911"/>
          </w:tcPr>
          <w:p w:rsidR="00F04D23" w:rsidRDefault="00CA0617" w14:paraId="0000019B" w14:textId="77777777">
            <w:pPr>
              <w:ind w:left="0" w:hanging="2"/>
              <w:jc w:val="center"/>
              <w:rPr>
                <w:sz w:val="20"/>
                <w:szCs w:val="20"/>
              </w:rPr>
            </w:pPr>
            <w:sdt>
              <w:sdtPr>
                <w:tag w:val="goog_rdk_30"/>
                <w:id w:val="845515903"/>
              </w:sdtPr>
              <w:sdtEndPr/>
              <w:sdtContent>
                <w:commentRangeStart w:id="38"/>
              </w:sdtContent>
            </w:sdt>
            <w:r w:rsidR="009B3C90">
              <w:rPr>
                <w:sz w:val="20"/>
                <w:szCs w:val="20"/>
              </w:rPr>
              <w:t>Recurso</w:t>
            </w:r>
            <w:commentRangeEnd w:id="38"/>
            <w:r w:rsidR="009B3C90">
              <w:commentReference w:id="38"/>
            </w:r>
            <w:r w:rsidR="009B3C90">
              <w:rPr>
                <w:sz w:val="20"/>
                <w:szCs w:val="20"/>
              </w:rPr>
              <w:t xml:space="preserve"> de aprendizaje</w:t>
            </w:r>
          </w:p>
          <w:p w:rsidR="00F04D23" w:rsidRDefault="009B3C90" w14:paraId="0000019C" w14:textId="77777777">
            <w:pPr>
              <w:ind w:left="0" w:hanging="2"/>
              <w:jc w:val="center"/>
              <w:rPr>
                <w:sz w:val="20"/>
                <w:szCs w:val="20"/>
              </w:rPr>
            </w:pPr>
            <w:r>
              <w:rPr>
                <w:sz w:val="20"/>
                <w:szCs w:val="20"/>
              </w:rPr>
              <w:t>DI_CF010_1.3_Ventajas_MarcoR</w:t>
            </w:r>
          </w:p>
          <w:p w:rsidR="00F04D23" w:rsidRDefault="009B3C90" w14:paraId="0000019D" w14:textId="77777777">
            <w:pPr>
              <w:ind w:left="0" w:hanging="2"/>
              <w:jc w:val="center"/>
              <w:rPr>
                <w:sz w:val="20"/>
                <w:szCs w:val="20"/>
              </w:rPr>
            </w:pPr>
            <w:r>
              <w:rPr>
                <w:sz w:val="20"/>
                <w:szCs w:val="20"/>
              </w:rPr>
              <w:t>Carrusel de imágenes</w:t>
            </w:r>
          </w:p>
          <w:p w:rsidR="00F04D23" w:rsidRDefault="00F04D23" w14:paraId="0000019E" w14:textId="77777777">
            <w:pPr>
              <w:ind w:left="0" w:hanging="2"/>
              <w:jc w:val="center"/>
              <w:rPr>
                <w:sz w:val="20"/>
                <w:szCs w:val="20"/>
              </w:rPr>
            </w:pPr>
          </w:p>
        </w:tc>
      </w:tr>
    </w:tbl>
    <w:p w:rsidR="00F04D23" w:rsidRDefault="00F04D23" w14:paraId="0000019F" w14:textId="77777777">
      <w:pPr>
        <w:ind w:left="0" w:hanging="2"/>
        <w:jc w:val="both"/>
        <w:rPr>
          <w:sz w:val="20"/>
          <w:szCs w:val="20"/>
        </w:rPr>
      </w:pPr>
    </w:p>
    <w:p w:rsidR="00F04D23" w:rsidRDefault="009B3C90" w14:paraId="000001A0" w14:textId="77777777">
      <w:pPr>
        <w:ind w:left="0" w:hanging="2"/>
        <w:jc w:val="both"/>
        <w:rPr>
          <w:sz w:val="20"/>
          <w:szCs w:val="20"/>
        </w:rPr>
      </w:pPr>
      <w:r>
        <w:rPr>
          <w:b/>
          <w:sz w:val="20"/>
          <w:szCs w:val="20"/>
        </w:rPr>
        <w:t>Clasificación de los marcos de Referencia</w:t>
      </w:r>
    </w:p>
    <w:p w:rsidR="00F04D23" w:rsidRDefault="00F04D23" w14:paraId="000001A1" w14:textId="77777777">
      <w:pPr>
        <w:ind w:left="0" w:hanging="2"/>
        <w:jc w:val="both"/>
        <w:rPr>
          <w:sz w:val="20"/>
          <w:szCs w:val="20"/>
        </w:rPr>
      </w:pPr>
    </w:p>
    <w:p w:rsidR="00F04D23" w:rsidRDefault="009B3C90" w14:paraId="000001A2" w14:textId="77777777">
      <w:pPr>
        <w:ind w:left="0" w:hanging="2"/>
        <w:jc w:val="both"/>
        <w:rPr>
          <w:sz w:val="20"/>
          <w:szCs w:val="20"/>
        </w:rPr>
      </w:pPr>
      <w:r>
        <w:rPr>
          <w:sz w:val="20"/>
          <w:szCs w:val="20"/>
        </w:rPr>
        <w:t xml:space="preserve">El marco de referencia ofrece a la mayoría de las organizaciones una </w:t>
      </w:r>
      <w:r>
        <w:rPr>
          <w:b/>
          <w:sz w:val="20"/>
          <w:szCs w:val="20"/>
        </w:rPr>
        <w:t>f</w:t>
      </w:r>
      <w:r>
        <w:rPr>
          <w:sz w:val="20"/>
          <w:szCs w:val="20"/>
        </w:rPr>
        <w:t>uente confiable de información que le ayuda a gestionar su negocio ante los desafíos que enfrenta en el mercado, es decir, la estructura se usa para comprender y asegurar que las labores se realizan de manera eficiente y se monitorean constantemente. A continuación, se describen cada uno de los marcos que apoyan a la organización desde diferentes ámbitos en la preparación hacia la estabilidad y posicionamiento del mercado:</w:t>
      </w:r>
    </w:p>
    <w:p w:rsidR="00F04D23" w:rsidRDefault="00F04D23" w14:paraId="000001A3" w14:textId="77777777">
      <w:pPr>
        <w:ind w:left="0" w:hanging="2"/>
        <w:jc w:val="both"/>
        <w:rPr>
          <w:sz w:val="20"/>
          <w:szCs w:val="20"/>
        </w:rPr>
      </w:pPr>
    </w:p>
    <w:tbl>
      <w:tblPr>
        <w:tblStyle w:val="affc"/>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1E134C76" w14:textId="77777777">
        <w:tc>
          <w:tcPr>
            <w:tcW w:w="9544" w:type="dxa"/>
            <w:shd w:val="clear" w:color="auto" w:fill="C45911"/>
          </w:tcPr>
          <w:p w:rsidR="00F04D23" w:rsidRDefault="00CA0617" w14:paraId="000001A4" w14:textId="77777777">
            <w:pPr>
              <w:ind w:left="0" w:hanging="2"/>
              <w:jc w:val="center"/>
              <w:rPr>
                <w:sz w:val="20"/>
                <w:szCs w:val="20"/>
              </w:rPr>
            </w:pPr>
            <w:sdt>
              <w:sdtPr>
                <w:tag w:val="goog_rdk_31"/>
                <w:id w:val="28312441"/>
              </w:sdtPr>
              <w:sdtEndPr/>
              <w:sdtContent>
                <w:commentRangeStart w:id="39"/>
              </w:sdtContent>
            </w:sdt>
            <w:r w:rsidR="009B3C90">
              <w:rPr>
                <w:sz w:val="20"/>
                <w:szCs w:val="20"/>
              </w:rPr>
              <w:t>Recurso</w:t>
            </w:r>
            <w:commentRangeEnd w:id="39"/>
            <w:r w:rsidR="009B3C90">
              <w:commentReference w:id="39"/>
            </w:r>
            <w:r w:rsidR="009B3C90">
              <w:rPr>
                <w:sz w:val="20"/>
                <w:szCs w:val="20"/>
              </w:rPr>
              <w:t xml:space="preserve"> de aprendizaje</w:t>
            </w:r>
          </w:p>
          <w:p w:rsidR="00F04D23" w:rsidRDefault="009B3C90" w14:paraId="000001A5" w14:textId="77777777">
            <w:pPr>
              <w:ind w:left="0" w:hanging="2"/>
              <w:jc w:val="center"/>
              <w:rPr>
                <w:sz w:val="20"/>
                <w:szCs w:val="20"/>
              </w:rPr>
            </w:pPr>
            <w:r>
              <w:rPr>
                <w:sz w:val="20"/>
                <w:szCs w:val="20"/>
              </w:rPr>
              <w:t>DI_CF010_1.3_Clasificación_MarcosR</w:t>
            </w:r>
          </w:p>
        </w:tc>
      </w:tr>
    </w:tbl>
    <w:p w:rsidR="00F04D23" w:rsidRDefault="00F04D23" w14:paraId="000001A6" w14:textId="77777777">
      <w:pPr>
        <w:ind w:left="0" w:hanging="2"/>
        <w:jc w:val="both"/>
        <w:rPr>
          <w:sz w:val="20"/>
          <w:szCs w:val="20"/>
        </w:rPr>
      </w:pPr>
    </w:p>
    <w:p w:rsidR="00F04D23" w:rsidRDefault="009B3C90" w14:paraId="000001A7" w14:textId="77777777">
      <w:pPr>
        <w:ind w:left="0" w:hanging="2"/>
        <w:jc w:val="both"/>
        <w:rPr>
          <w:color w:val="000000"/>
          <w:sz w:val="20"/>
          <w:szCs w:val="20"/>
        </w:rPr>
      </w:pPr>
      <w:r>
        <w:rPr>
          <w:b/>
          <w:color w:val="000000"/>
          <w:sz w:val="20"/>
          <w:szCs w:val="20"/>
        </w:rPr>
        <w:t>Técnicas de Análisis</w:t>
      </w:r>
    </w:p>
    <w:p w:rsidR="00F04D23" w:rsidRDefault="00F04D23" w14:paraId="000001A8" w14:textId="77777777">
      <w:pPr>
        <w:ind w:left="0" w:hanging="2"/>
        <w:jc w:val="both"/>
        <w:rPr>
          <w:color w:val="000000"/>
          <w:sz w:val="20"/>
          <w:szCs w:val="20"/>
        </w:rPr>
      </w:pPr>
    </w:p>
    <w:p w:rsidR="00F04D23" w:rsidRDefault="009B3C90" w14:paraId="000001A9" w14:textId="77777777">
      <w:pPr>
        <w:ind w:left="0" w:hanging="2"/>
        <w:jc w:val="both"/>
        <w:rPr>
          <w:color w:val="000000"/>
          <w:sz w:val="20"/>
          <w:szCs w:val="20"/>
        </w:rPr>
      </w:pPr>
      <w:r>
        <w:rPr>
          <w:color w:val="000000"/>
          <w:sz w:val="20"/>
          <w:szCs w:val="20"/>
        </w:rPr>
        <w:t xml:space="preserve">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 </w:t>
      </w:r>
    </w:p>
    <w:p w:rsidR="00F04D23" w:rsidRDefault="00F04D23" w14:paraId="000001AA" w14:textId="77777777">
      <w:pPr>
        <w:ind w:left="0" w:hanging="2"/>
        <w:jc w:val="both"/>
        <w:rPr>
          <w:color w:val="000000"/>
          <w:sz w:val="20"/>
          <w:szCs w:val="20"/>
        </w:rPr>
      </w:pPr>
    </w:p>
    <w:p w:rsidR="00F04D23" w:rsidRDefault="009B3C90" w14:paraId="000001AB" w14:textId="77777777">
      <w:pPr>
        <w:ind w:left="0" w:hanging="2"/>
        <w:jc w:val="both"/>
        <w:rPr>
          <w:color w:val="000000"/>
          <w:sz w:val="20"/>
          <w:szCs w:val="20"/>
        </w:rPr>
      </w:pPr>
      <w:r>
        <w:rPr>
          <w:color w:val="000000"/>
          <w:sz w:val="20"/>
          <w:szCs w:val="20"/>
        </w:rPr>
        <w:t>Con la implementación de estos modelos se brindan conocimientos e información necesaria para responder a los riesgos y soluciones empresariales, por lo que se utilizan diversidad de técnicas:</w:t>
      </w:r>
    </w:p>
    <w:p w:rsidR="00F04D23" w:rsidRDefault="00F04D23" w14:paraId="000001AC" w14:textId="77777777">
      <w:pPr>
        <w:ind w:left="0" w:hanging="2"/>
        <w:jc w:val="both"/>
        <w:rPr>
          <w:sz w:val="20"/>
          <w:szCs w:val="20"/>
        </w:rPr>
      </w:pPr>
    </w:p>
    <w:p w:rsidR="00F04D23" w:rsidRDefault="009B3C90" w14:paraId="000001AD" w14:textId="77777777">
      <w:pPr>
        <w:numPr>
          <w:ilvl w:val="0"/>
          <w:numId w:val="23"/>
        </w:numPr>
        <w:ind w:left="0" w:hanging="2"/>
        <w:jc w:val="both"/>
        <w:rPr>
          <w:sz w:val="20"/>
          <w:szCs w:val="20"/>
        </w:rPr>
      </w:pPr>
      <w:r>
        <w:rPr>
          <w:b/>
          <w:sz w:val="20"/>
          <w:szCs w:val="20"/>
        </w:rPr>
        <w:t>Análisis PESTEL</w:t>
      </w:r>
    </w:p>
    <w:p w:rsidR="00F04D23" w:rsidRDefault="00F04D23" w14:paraId="000001AE" w14:textId="77777777">
      <w:pPr>
        <w:ind w:left="0" w:hanging="2"/>
        <w:jc w:val="both"/>
        <w:rPr>
          <w:sz w:val="20"/>
          <w:szCs w:val="20"/>
        </w:rPr>
      </w:pPr>
    </w:p>
    <w:p w:rsidR="00F04D23" w:rsidRDefault="009B3C90" w14:paraId="000001AF" w14:textId="77777777">
      <w:pPr>
        <w:ind w:left="0" w:hanging="2"/>
        <w:jc w:val="both"/>
        <w:rPr>
          <w:sz w:val="20"/>
          <w:szCs w:val="20"/>
        </w:rPr>
      </w:pPr>
      <w:r>
        <w:rPr>
          <w:sz w:val="20"/>
          <w:szCs w:val="20"/>
        </w:rPr>
        <w:t xml:space="preserve">Es un marco o herramienta utilizada por los especialistas en marketing para analizar y monitorear el entorno de marketing externo que tienen un impacto en la empresa, el resultado se utiliza para identificar amenazas y debilidades en un análisis FODA. Esta técnica se utiliza en las primeras fases del desarrollo de la estrategia para describir el panorama y el entorno en el que opera una organización. </w:t>
      </w:r>
    </w:p>
    <w:p w:rsidR="00F04D23" w:rsidRDefault="00F04D23" w14:paraId="000001B0" w14:textId="77777777">
      <w:pPr>
        <w:ind w:left="0" w:hanging="2"/>
        <w:jc w:val="both"/>
        <w:rPr>
          <w:sz w:val="20"/>
          <w:szCs w:val="20"/>
        </w:rPr>
      </w:pPr>
    </w:p>
    <w:p w:rsidR="00F04D23" w:rsidRDefault="009B3C90" w14:paraId="000001B1" w14:textId="77777777">
      <w:pPr>
        <w:ind w:left="0" w:hanging="2"/>
        <w:jc w:val="both"/>
        <w:rPr>
          <w:sz w:val="20"/>
          <w:szCs w:val="20"/>
        </w:rPr>
      </w:pPr>
      <w:r>
        <w:rPr>
          <w:sz w:val="20"/>
          <w:szCs w:val="20"/>
        </w:rPr>
        <w:t>Esta herramienta es especialmente útil cuando se inicia un nuevo negocio o se ingresa a un mercado extranjero. A menudo se utiliza en colaboración con otras herramientas analíticas de negocios, como el análisis DAFO_FODA y las Cinco Fuerzas de Porter, para brindar una comprensión clara de una situación y los factores internos y externos relacionados.</w:t>
      </w:r>
    </w:p>
    <w:p w:rsidR="00F04D23" w:rsidRDefault="00F04D23" w14:paraId="000001B2" w14:textId="77777777">
      <w:pPr>
        <w:ind w:left="0" w:hanging="2"/>
        <w:jc w:val="both"/>
        <w:rPr>
          <w:sz w:val="20"/>
          <w:szCs w:val="20"/>
        </w:rPr>
      </w:pPr>
    </w:p>
    <w:p w:rsidR="00F04D23" w:rsidRDefault="009B3C90" w14:paraId="000001B3" w14:textId="77777777">
      <w:pPr>
        <w:ind w:left="0" w:hanging="2"/>
        <w:jc w:val="both"/>
        <w:rPr>
          <w:sz w:val="20"/>
          <w:szCs w:val="20"/>
        </w:rPr>
      </w:pPr>
      <w:r w:rsidRPr="5737BA91">
        <w:rPr>
          <w:sz w:val="20"/>
          <w:szCs w:val="20"/>
        </w:rPr>
        <w:t xml:space="preserve">El término </w:t>
      </w:r>
      <w:r w:rsidRPr="5737BA91">
        <w:rPr>
          <w:color w:val="4472C4"/>
          <w:sz w:val="20"/>
          <w:szCs w:val="20"/>
        </w:rPr>
        <w:t>P</w:t>
      </w:r>
      <w:r w:rsidRPr="5737BA91">
        <w:rPr>
          <w:color w:val="ED7D31"/>
          <w:sz w:val="20"/>
          <w:szCs w:val="20"/>
        </w:rPr>
        <w:t>e</w:t>
      </w:r>
      <w:r w:rsidRPr="5737BA91">
        <w:rPr>
          <w:color w:val="70AD47"/>
          <w:sz w:val="20"/>
          <w:szCs w:val="20"/>
        </w:rPr>
        <w:t>s</w:t>
      </w:r>
      <w:r w:rsidRPr="5737BA91">
        <w:rPr>
          <w:color w:val="7030A0"/>
          <w:sz w:val="20"/>
          <w:szCs w:val="20"/>
        </w:rPr>
        <w:t>t</w:t>
      </w:r>
      <w:r w:rsidRPr="5737BA91">
        <w:rPr>
          <w:color w:val="FFC000"/>
          <w:sz w:val="20"/>
          <w:szCs w:val="20"/>
        </w:rPr>
        <w:t>e</w:t>
      </w:r>
      <w:r w:rsidRPr="5737BA91">
        <w:rPr>
          <w:color w:val="FF0000"/>
          <w:sz w:val="20"/>
          <w:szCs w:val="20"/>
        </w:rPr>
        <w:t>l</w:t>
      </w:r>
      <w:r w:rsidRPr="5737BA91">
        <w:rPr>
          <w:sz w:val="20"/>
          <w:szCs w:val="20"/>
        </w:rPr>
        <w:t xml:space="preserve"> contempla los siguientes elementos:</w:t>
      </w:r>
    </w:p>
    <w:p w:rsidR="5737BA91" w:rsidP="5737BA91" w:rsidRDefault="5737BA91" w14:paraId="356C1120" w14:textId="783360EE">
      <w:pPr>
        <w:ind w:left="0" w:hanging="2"/>
        <w:jc w:val="both"/>
        <w:rPr>
          <w:b/>
          <w:bCs/>
          <w:sz w:val="20"/>
          <w:szCs w:val="20"/>
        </w:rPr>
      </w:pPr>
    </w:p>
    <w:p w:rsidR="00F04D23" w:rsidP="5737BA91" w:rsidRDefault="0FC499CB" w14:paraId="000001B4" w14:textId="530033D1">
      <w:pPr>
        <w:ind w:left="0" w:hanging="2"/>
        <w:jc w:val="both"/>
        <w:rPr>
          <w:i/>
          <w:iCs/>
          <w:sz w:val="20"/>
          <w:szCs w:val="20"/>
          <w:highlight w:val="magenta"/>
        </w:rPr>
      </w:pPr>
      <w:commentRangeStart w:id="40"/>
      <w:r w:rsidRPr="5737BA91">
        <w:rPr>
          <w:b/>
          <w:bCs/>
          <w:sz w:val="20"/>
          <w:szCs w:val="20"/>
          <w:highlight w:val="magenta"/>
        </w:rPr>
        <w:t xml:space="preserve">Figura 3. </w:t>
      </w:r>
      <w:r w:rsidRPr="5737BA91">
        <w:rPr>
          <w:i/>
          <w:iCs/>
          <w:sz w:val="20"/>
          <w:szCs w:val="20"/>
          <w:highlight w:val="magenta"/>
        </w:rPr>
        <w:t>Términos PESTEL</w:t>
      </w:r>
      <w:commentRangeEnd w:id="40"/>
      <w:r w:rsidR="00F04D23">
        <w:commentReference w:id="40"/>
      </w:r>
    </w:p>
    <w:p w:rsidR="5737BA91" w:rsidP="5737BA91" w:rsidRDefault="5737BA91" w14:paraId="32DADF39" w14:textId="65E5FC51">
      <w:pPr>
        <w:ind w:left="0" w:hanging="2"/>
        <w:jc w:val="both"/>
        <w:rPr>
          <w:sz w:val="20"/>
          <w:szCs w:val="20"/>
        </w:rPr>
      </w:pPr>
    </w:p>
    <w:p w:rsidR="00F04D23" w:rsidRDefault="00CA0617" w14:paraId="000001B5" w14:textId="77777777">
      <w:pPr>
        <w:ind w:left="0" w:hanging="2"/>
        <w:jc w:val="both"/>
        <w:rPr>
          <w:sz w:val="20"/>
          <w:szCs w:val="20"/>
        </w:rPr>
      </w:pPr>
      <w:sdt>
        <w:sdtPr>
          <w:tag w:val="goog_rdk_32"/>
          <w:id w:val="-892266249"/>
        </w:sdtPr>
        <w:sdtEndPr/>
        <w:sdtContent>
          <w:commentRangeStart w:id="41"/>
        </w:sdtContent>
      </w:sdt>
      <w:r w:rsidR="009B3C90">
        <w:rPr>
          <w:noProof/>
          <w:sz w:val="20"/>
          <w:szCs w:val="20"/>
        </w:rPr>
        <w:drawing>
          <wp:inline distT="0" distB="0" distL="114300" distR="114300" wp14:anchorId="6BBA82F4" wp14:editId="6D3EBD47">
            <wp:extent cx="6273800" cy="1269365"/>
            <wp:effectExtent l="0" t="0" r="0" b="0"/>
            <wp:docPr id="10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6273800" cy="1269365"/>
                    </a:xfrm>
                    <a:prstGeom prst="rect">
                      <a:avLst/>
                    </a:prstGeom>
                    <a:ln/>
                  </pic:spPr>
                </pic:pic>
              </a:graphicData>
            </a:graphic>
          </wp:inline>
        </w:drawing>
      </w:r>
      <w:commentRangeEnd w:id="41"/>
      <w:r w:rsidR="009B3C90">
        <w:commentReference w:id="41"/>
      </w:r>
    </w:p>
    <w:p w:rsidR="00F04D23" w:rsidRDefault="00F04D23" w14:paraId="000001B6" w14:textId="77777777">
      <w:pPr>
        <w:ind w:left="0" w:hanging="2"/>
        <w:jc w:val="both"/>
        <w:rPr>
          <w:sz w:val="20"/>
          <w:szCs w:val="20"/>
        </w:rPr>
      </w:pPr>
    </w:p>
    <w:p w:rsidR="00F04D23" w:rsidRDefault="009B3C90" w14:paraId="000001B7" w14:textId="77777777">
      <w:pPr>
        <w:numPr>
          <w:ilvl w:val="0"/>
          <w:numId w:val="23"/>
        </w:numPr>
        <w:ind w:left="0" w:hanging="2"/>
        <w:jc w:val="both"/>
        <w:rPr>
          <w:sz w:val="20"/>
          <w:szCs w:val="20"/>
        </w:rPr>
      </w:pPr>
      <w:r>
        <w:rPr>
          <w:b/>
          <w:sz w:val="20"/>
          <w:szCs w:val="20"/>
        </w:rPr>
        <w:t>Las cinco fuerzas de Porter</w:t>
      </w:r>
    </w:p>
    <w:p w:rsidR="00F04D23" w:rsidRDefault="00F04D23" w14:paraId="000001B8" w14:textId="77777777">
      <w:pPr>
        <w:ind w:left="0" w:hanging="2"/>
        <w:jc w:val="both"/>
        <w:rPr>
          <w:sz w:val="20"/>
          <w:szCs w:val="20"/>
        </w:rPr>
      </w:pPr>
    </w:p>
    <w:p w:rsidR="00F04D23" w:rsidRDefault="009B3C90" w14:paraId="000001B9" w14:textId="77777777">
      <w:pPr>
        <w:ind w:left="0" w:hanging="2"/>
        <w:jc w:val="both"/>
        <w:rPr>
          <w:sz w:val="20"/>
          <w:szCs w:val="20"/>
        </w:rPr>
      </w:pPr>
      <w:r>
        <w:rPr>
          <w:sz w:val="20"/>
          <w:szCs w:val="20"/>
        </w:rPr>
        <w:t xml:space="preserve">Ayuda a analizar el grado de competencia dentro de una determinada industria. Es especialmente útil al iniciar un nuevo negocio o al ingresar a un nuevo sector industrial. Según este marco, la competitividad no proviene sólo de los competidores, el estado de competencia en una industria depende de cinco fuerzas básicas: </w:t>
      </w:r>
    </w:p>
    <w:p w:rsidR="00F04D23" w:rsidRDefault="00CA0617" w14:paraId="000001BA" w14:textId="77777777">
      <w:pPr>
        <w:ind w:left="0" w:hanging="2"/>
        <w:jc w:val="both"/>
        <w:rPr>
          <w:sz w:val="20"/>
          <w:szCs w:val="20"/>
        </w:rPr>
      </w:pPr>
      <w:sdt>
        <w:sdtPr>
          <w:tag w:val="goog_rdk_33"/>
          <w:id w:val="-1647661975"/>
        </w:sdtPr>
        <w:sdtEndPr/>
        <w:sdtContent>
          <w:commentRangeStart w:id="42"/>
        </w:sdtContent>
      </w:sdt>
    </w:p>
    <w:p w:rsidR="00F04D23" w:rsidRDefault="009B3C90" w14:paraId="000001BB" w14:textId="77777777">
      <w:pPr>
        <w:numPr>
          <w:ilvl w:val="0"/>
          <w:numId w:val="16"/>
        </w:numPr>
        <w:ind w:left="0" w:hanging="2"/>
        <w:jc w:val="both"/>
        <w:rPr>
          <w:sz w:val="20"/>
          <w:szCs w:val="20"/>
        </w:rPr>
      </w:pPr>
      <w:r>
        <w:rPr>
          <w:sz w:val="20"/>
          <w:szCs w:val="20"/>
        </w:rPr>
        <w:t xml:space="preserve">Amenaza de nuevos participantes, </w:t>
      </w:r>
    </w:p>
    <w:p w:rsidR="00F04D23" w:rsidRDefault="009B3C90" w14:paraId="000001BC" w14:textId="77777777">
      <w:pPr>
        <w:numPr>
          <w:ilvl w:val="0"/>
          <w:numId w:val="16"/>
        </w:numPr>
        <w:ind w:left="0" w:hanging="2"/>
        <w:jc w:val="both"/>
        <w:rPr>
          <w:sz w:val="20"/>
          <w:szCs w:val="20"/>
        </w:rPr>
      </w:pPr>
      <w:r>
        <w:rPr>
          <w:sz w:val="20"/>
          <w:szCs w:val="20"/>
        </w:rPr>
        <w:t xml:space="preserve">Poder de negociación de los proveedores, </w:t>
      </w:r>
    </w:p>
    <w:p w:rsidR="00F04D23" w:rsidRDefault="009B3C90" w14:paraId="000001BD" w14:textId="77777777">
      <w:pPr>
        <w:numPr>
          <w:ilvl w:val="0"/>
          <w:numId w:val="16"/>
        </w:numPr>
        <w:ind w:left="0" w:hanging="2"/>
        <w:jc w:val="both"/>
        <w:rPr>
          <w:sz w:val="20"/>
          <w:szCs w:val="20"/>
        </w:rPr>
      </w:pPr>
      <w:r>
        <w:rPr>
          <w:sz w:val="20"/>
          <w:szCs w:val="20"/>
        </w:rPr>
        <w:t xml:space="preserve">Poder de negociación de los compradores, </w:t>
      </w:r>
    </w:p>
    <w:p w:rsidR="00F04D23" w:rsidRDefault="009B3C90" w14:paraId="000001BE" w14:textId="77777777">
      <w:pPr>
        <w:numPr>
          <w:ilvl w:val="0"/>
          <w:numId w:val="16"/>
        </w:numPr>
        <w:ind w:left="0" w:hanging="2"/>
        <w:jc w:val="both"/>
        <w:rPr>
          <w:sz w:val="20"/>
          <w:szCs w:val="20"/>
        </w:rPr>
      </w:pPr>
      <w:r>
        <w:rPr>
          <w:sz w:val="20"/>
          <w:szCs w:val="20"/>
        </w:rPr>
        <w:t>Amenaza de productos o servicios sustitutos y</w:t>
      </w:r>
    </w:p>
    <w:p w:rsidR="00F04D23" w:rsidRDefault="009B3C90" w14:paraId="000001BF" w14:textId="77777777">
      <w:pPr>
        <w:numPr>
          <w:ilvl w:val="0"/>
          <w:numId w:val="16"/>
        </w:numPr>
        <w:ind w:left="0" w:hanging="2"/>
        <w:jc w:val="both"/>
        <w:rPr>
          <w:sz w:val="20"/>
          <w:szCs w:val="20"/>
        </w:rPr>
      </w:pPr>
      <w:r>
        <w:rPr>
          <w:sz w:val="20"/>
          <w:szCs w:val="20"/>
        </w:rPr>
        <w:t>Rivalidad existente en la industria.</w:t>
      </w:r>
      <w:commentRangeEnd w:id="42"/>
      <w:r>
        <w:commentReference w:id="42"/>
      </w:r>
    </w:p>
    <w:p w:rsidR="00F04D23" w:rsidRDefault="00F04D23" w14:paraId="000001C0" w14:textId="77777777">
      <w:pPr>
        <w:ind w:left="0" w:hanging="2"/>
        <w:jc w:val="both"/>
        <w:rPr>
          <w:sz w:val="20"/>
          <w:szCs w:val="20"/>
        </w:rPr>
      </w:pPr>
    </w:p>
    <w:tbl>
      <w:tblPr>
        <w:tblStyle w:val="affd"/>
        <w:tblW w:w="9825" w:type="dxa"/>
        <w:tblInd w:w="-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825"/>
      </w:tblGrid>
      <w:tr w:rsidR="00F04D23" w14:paraId="680D75B5" w14:textId="77777777">
        <w:trPr>
          <w:trHeight w:val="1710"/>
        </w:trPr>
        <w:tc>
          <w:tcPr>
            <w:tcW w:w="9825" w:type="dxa"/>
            <w:shd w:val="clear" w:color="auto" w:fill="8EAADB"/>
          </w:tcPr>
          <w:p w:rsidR="00F04D23" w:rsidRDefault="009B3C90" w14:paraId="000001C1" w14:textId="77777777">
            <w:pPr>
              <w:ind w:left="0" w:hanging="2"/>
              <w:jc w:val="both"/>
              <w:rPr>
                <w:sz w:val="20"/>
                <w:szCs w:val="20"/>
              </w:rPr>
            </w:pPr>
            <w:r>
              <w:rPr>
                <w:b/>
                <w:sz w:val="20"/>
                <w:szCs w:val="20"/>
              </w:rPr>
              <w:t>Importante…</w:t>
            </w:r>
          </w:p>
          <w:p w:rsidR="00F04D23" w:rsidRDefault="00F04D23" w14:paraId="000001C2" w14:textId="77777777">
            <w:pPr>
              <w:ind w:left="0" w:hanging="2"/>
              <w:jc w:val="both"/>
              <w:rPr>
                <w:sz w:val="20"/>
                <w:szCs w:val="20"/>
              </w:rPr>
            </w:pPr>
          </w:p>
          <w:p w:rsidR="00F04D23" w:rsidRDefault="009B3C90" w14:paraId="000001C3" w14:textId="77777777">
            <w:pPr>
              <w:ind w:left="0" w:hanging="2"/>
              <w:jc w:val="both"/>
              <w:rPr>
                <w:sz w:val="20"/>
                <w:szCs w:val="20"/>
              </w:rPr>
            </w:pPr>
            <w:r>
              <w:rPr>
                <w:b/>
                <w:sz w:val="20"/>
                <w:szCs w:val="20"/>
              </w:rPr>
              <w:t xml:space="preserve">Es una herramienta poderosa que se utiliza para establecer las principales competencias en el entorno, comprender las fuerzas que sensibilizan el mercado, aumentar la rentabilidad y mantenerse siempre un paso delante de la competencia, ayuda </w:t>
            </w:r>
            <w:sdt>
              <w:sdtPr>
                <w:tag w:val="goog_rdk_34"/>
                <w:id w:val="-1000041075"/>
              </w:sdtPr>
              <w:sdtEndPr/>
              <w:sdtContent>
                <w:commentRangeStart w:id="43"/>
              </w:sdtContent>
            </w:sdt>
            <w:r>
              <w:rPr>
                <w:b/>
                <w:sz w:val="20"/>
                <w:szCs w:val="20"/>
              </w:rPr>
              <w:t>a ajustar las estrategias en caso de ser necesario y finalmente evita dar pasos en falso aprovechando la fuerte posición</w:t>
            </w:r>
            <w:commentRangeEnd w:id="43"/>
            <w:r>
              <w:commentReference w:id="43"/>
            </w:r>
            <w:r>
              <w:rPr>
                <w:b/>
                <w:sz w:val="20"/>
                <w:szCs w:val="20"/>
              </w:rPr>
              <w:t xml:space="preserve">. </w:t>
            </w:r>
          </w:p>
        </w:tc>
      </w:tr>
    </w:tbl>
    <w:p w:rsidR="00F04D23" w:rsidRDefault="00F04D23" w14:paraId="000001C4" w14:textId="77777777">
      <w:pPr>
        <w:ind w:left="0" w:hanging="2"/>
        <w:jc w:val="both"/>
        <w:rPr>
          <w:sz w:val="20"/>
          <w:szCs w:val="20"/>
        </w:rPr>
      </w:pPr>
    </w:p>
    <w:p w:rsidR="00F04D23" w:rsidRDefault="009B3C90" w14:paraId="000001C5" w14:textId="77777777">
      <w:pPr>
        <w:ind w:left="0" w:hanging="2"/>
        <w:jc w:val="both"/>
        <w:rPr>
          <w:sz w:val="20"/>
          <w:szCs w:val="20"/>
        </w:rPr>
      </w:pPr>
      <w:r>
        <w:rPr>
          <w:sz w:val="20"/>
          <w:szCs w:val="20"/>
        </w:rPr>
        <w:t>El análisis de las fortalezas y debilidades de la empresa también se convierte en otras de las ventajas que ofrece el análisis de Porter, ya que ayuda a identificar los factores críticos que le afectan.</w:t>
      </w:r>
    </w:p>
    <w:p w:rsidR="00F04D23" w:rsidRDefault="00F04D23" w14:paraId="000001C6" w14:textId="77777777">
      <w:pPr>
        <w:ind w:left="0" w:hanging="2"/>
        <w:jc w:val="both"/>
        <w:rPr>
          <w:sz w:val="20"/>
          <w:szCs w:val="20"/>
        </w:rPr>
      </w:pPr>
    </w:p>
    <w:p w:rsidR="00F04D23" w:rsidRDefault="009B3C90" w14:paraId="000001C7" w14:textId="77777777">
      <w:pPr>
        <w:ind w:left="0" w:hanging="2"/>
        <w:jc w:val="both"/>
        <w:rPr>
          <w:sz w:val="20"/>
          <w:szCs w:val="20"/>
        </w:rPr>
      </w:pPr>
      <w:r>
        <w:rPr>
          <w:sz w:val="20"/>
          <w:szCs w:val="20"/>
        </w:rPr>
        <w:t xml:space="preserve">Las cinco fuerzas de </w:t>
      </w:r>
      <w:sdt>
        <w:sdtPr>
          <w:tag w:val="goog_rdk_35"/>
          <w:id w:val="-825052425"/>
        </w:sdtPr>
        <w:sdtEndPr/>
        <w:sdtContent>
          <w:commentRangeStart w:id="44"/>
        </w:sdtContent>
      </w:sdt>
      <w:r>
        <w:rPr>
          <w:sz w:val="20"/>
          <w:szCs w:val="20"/>
        </w:rPr>
        <w:t>Porter</w:t>
      </w:r>
      <w:commentRangeEnd w:id="44"/>
      <w:r>
        <w:commentReference w:id="44"/>
      </w:r>
      <w:r>
        <w:rPr>
          <w:sz w:val="20"/>
          <w:szCs w:val="20"/>
        </w:rPr>
        <w:t xml:space="preserve"> son:</w:t>
      </w:r>
    </w:p>
    <w:p w:rsidR="00F04D23" w:rsidRDefault="00F04D23" w14:paraId="000001C8" w14:textId="77777777">
      <w:pPr>
        <w:ind w:left="0" w:hanging="2"/>
        <w:jc w:val="both"/>
        <w:rPr>
          <w:sz w:val="20"/>
          <w:szCs w:val="20"/>
        </w:rPr>
      </w:pPr>
    </w:p>
    <w:p w:rsidR="00F04D23" w:rsidRDefault="00CA0617" w14:paraId="000001C9" w14:textId="77777777">
      <w:pPr>
        <w:numPr>
          <w:ilvl w:val="0"/>
          <w:numId w:val="2"/>
        </w:numPr>
        <w:pBdr>
          <w:top w:val="nil"/>
          <w:left w:val="nil"/>
          <w:bottom w:val="nil"/>
          <w:right w:val="nil"/>
          <w:between w:val="nil"/>
        </w:pBdr>
        <w:ind w:left="0" w:hanging="2"/>
        <w:jc w:val="both"/>
        <w:rPr>
          <w:color w:val="000000"/>
          <w:sz w:val="20"/>
          <w:szCs w:val="20"/>
        </w:rPr>
      </w:pPr>
      <w:sdt>
        <w:sdtPr>
          <w:tag w:val="goog_rdk_36"/>
          <w:id w:val="632907753"/>
        </w:sdtPr>
        <w:sdtEndPr/>
        <w:sdtContent>
          <w:commentRangeStart w:id="45"/>
        </w:sdtContent>
      </w:sdt>
      <w:r w:rsidR="009B3C90">
        <w:rPr>
          <w:color w:val="000000"/>
          <w:sz w:val="20"/>
          <w:szCs w:val="20"/>
        </w:rPr>
        <w:t>Competencia</w:t>
      </w:r>
    </w:p>
    <w:p w:rsidR="00F04D23" w:rsidRDefault="009B3C90" w14:paraId="000001CA" w14:textId="77777777">
      <w:pPr>
        <w:numPr>
          <w:ilvl w:val="0"/>
          <w:numId w:val="2"/>
        </w:numPr>
        <w:pBdr>
          <w:top w:val="nil"/>
          <w:left w:val="nil"/>
          <w:bottom w:val="nil"/>
          <w:right w:val="nil"/>
          <w:between w:val="nil"/>
        </w:pBdr>
        <w:ind w:left="0" w:hanging="2"/>
        <w:jc w:val="both"/>
        <w:rPr>
          <w:color w:val="000000"/>
          <w:sz w:val="20"/>
          <w:szCs w:val="20"/>
        </w:rPr>
      </w:pPr>
      <w:r>
        <w:rPr>
          <w:color w:val="000000"/>
          <w:sz w:val="20"/>
          <w:szCs w:val="20"/>
        </w:rPr>
        <w:t>Proveedor</w:t>
      </w:r>
    </w:p>
    <w:p w:rsidR="00F04D23" w:rsidRDefault="009B3C90" w14:paraId="000001CB" w14:textId="77777777">
      <w:pPr>
        <w:numPr>
          <w:ilvl w:val="0"/>
          <w:numId w:val="2"/>
        </w:numPr>
        <w:pBdr>
          <w:top w:val="nil"/>
          <w:left w:val="nil"/>
          <w:bottom w:val="nil"/>
          <w:right w:val="nil"/>
          <w:between w:val="nil"/>
        </w:pBdr>
        <w:ind w:left="0" w:hanging="2"/>
        <w:jc w:val="both"/>
        <w:rPr>
          <w:color w:val="000000"/>
          <w:sz w:val="20"/>
          <w:szCs w:val="20"/>
        </w:rPr>
      </w:pPr>
      <w:r>
        <w:rPr>
          <w:color w:val="000000"/>
          <w:sz w:val="20"/>
          <w:szCs w:val="20"/>
        </w:rPr>
        <w:t>Comprador</w:t>
      </w:r>
    </w:p>
    <w:p w:rsidR="00F04D23" w:rsidRDefault="009B3C90" w14:paraId="000001CC" w14:textId="77777777">
      <w:pPr>
        <w:numPr>
          <w:ilvl w:val="0"/>
          <w:numId w:val="2"/>
        </w:numPr>
        <w:pBdr>
          <w:top w:val="nil"/>
          <w:left w:val="nil"/>
          <w:bottom w:val="nil"/>
          <w:right w:val="nil"/>
          <w:between w:val="nil"/>
        </w:pBdr>
        <w:ind w:left="0" w:hanging="2"/>
        <w:jc w:val="both"/>
        <w:rPr>
          <w:color w:val="000000"/>
          <w:sz w:val="20"/>
          <w:szCs w:val="20"/>
        </w:rPr>
      </w:pPr>
      <w:r>
        <w:rPr>
          <w:color w:val="000000"/>
          <w:sz w:val="20"/>
          <w:szCs w:val="20"/>
        </w:rPr>
        <w:t>Amenaza de nueva entrada</w:t>
      </w:r>
    </w:p>
    <w:p w:rsidR="00F04D23" w:rsidRDefault="009B3C90" w14:paraId="000001CD" w14:textId="77777777">
      <w:pPr>
        <w:numPr>
          <w:ilvl w:val="0"/>
          <w:numId w:val="2"/>
        </w:numPr>
        <w:pBdr>
          <w:top w:val="nil"/>
          <w:left w:val="nil"/>
          <w:bottom w:val="nil"/>
          <w:right w:val="nil"/>
          <w:between w:val="nil"/>
        </w:pBdr>
        <w:spacing w:after="160"/>
        <w:ind w:left="0" w:hanging="2"/>
        <w:jc w:val="both"/>
        <w:rPr>
          <w:color w:val="000000"/>
          <w:sz w:val="20"/>
          <w:szCs w:val="20"/>
        </w:rPr>
      </w:pPr>
      <w:r>
        <w:rPr>
          <w:color w:val="000000"/>
          <w:sz w:val="20"/>
          <w:szCs w:val="20"/>
        </w:rPr>
        <w:t>Amenaza de productos sustitutos</w:t>
      </w:r>
      <w:commentRangeEnd w:id="45"/>
      <w:r>
        <w:commentReference w:id="45"/>
      </w:r>
    </w:p>
    <w:p w:rsidR="00F04D23" w:rsidRDefault="00F04D23" w14:paraId="000001CE" w14:textId="77777777">
      <w:pPr>
        <w:ind w:left="0" w:hanging="2"/>
        <w:jc w:val="both"/>
        <w:rPr>
          <w:sz w:val="20"/>
          <w:szCs w:val="20"/>
        </w:rPr>
      </w:pPr>
    </w:p>
    <w:p w:rsidR="00F04D23" w:rsidRDefault="009B3C90" w14:paraId="000001CF" w14:textId="77777777">
      <w:pPr>
        <w:ind w:left="0" w:hanging="2"/>
        <w:jc w:val="both"/>
        <w:rPr>
          <w:sz w:val="20"/>
          <w:szCs w:val="20"/>
        </w:rPr>
      </w:pPr>
      <w:r>
        <w:rPr>
          <w:sz w:val="20"/>
          <w:szCs w:val="20"/>
        </w:rPr>
        <w:t>Estas cinco fuerzas sustentan la estrategia, le ayudan a analizar los intereses e inclinaciones de la industria, le permiten evaluar las opciones de inversión y medir la competencia.</w:t>
      </w:r>
    </w:p>
    <w:p w:rsidR="00F04D23" w:rsidRDefault="00F04D23" w14:paraId="000001D0" w14:textId="77777777">
      <w:pPr>
        <w:ind w:left="0" w:hanging="2"/>
        <w:jc w:val="both"/>
        <w:rPr>
          <w:sz w:val="20"/>
          <w:szCs w:val="20"/>
        </w:rPr>
      </w:pPr>
    </w:p>
    <w:p w:rsidR="00F04D23" w:rsidRDefault="009B3C90" w14:paraId="000001D1" w14:textId="77777777">
      <w:pPr>
        <w:numPr>
          <w:ilvl w:val="0"/>
          <w:numId w:val="23"/>
        </w:numPr>
        <w:ind w:left="0" w:hanging="2"/>
        <w:jc w:val="both"/>
        <w:rPr>
          <w:sz w:val="20"/>
          <w:szCs w:val="20"/>
        </w:rPr>
      </w:pPr>
      <w:r>
        <w:rPr>
          <w:b/>
          <w:sz w:val="20"/>
          <w:szCs w:val="20"/>
        </w:rPr>
        <w:t>Matriz de Ansoff</w:t>
      </w:r>
    </w:p>
    <w:p w:rsidR="00F04D23" w:rsidRDefault="00F04D23" w14:paraId="000001D2" w14:textId="77777777">
      <w:pPr>
        <w:ind w:left="0" w:hanging="2"/>
        <w:jc w:val="both"/>
        <w:rPr>
          <w:sz w:val="20"/>
          <w:szCs w:val="20"/>
        </w:rPr>
      </w:pPr>
    </w:p>
    <w:p w:rsidR="00F04D23" w:rsidRDefault="009B3C90" w14:paraId="000001D3" w14:textId="39FC7C7B">
      <w:pPr>
        <w:ind w:left="0" w:hanging="2"/>
        <w:jc w:val="both"/>
        <w:rPr>
          <w:sz w:val="20"/>
          <w:szCs w:val="20"/>
        </w:rPr>
      </w:pPr>
      <w:r w:rsidRPr="0086138E">
        <w:rPr>
          <w:sz w:val="20"/>
          <w:szCs w:val="20"/>
          <w:highlight w:val="magenta"/>
        </w:rPr>
        <w:t xml:space="preserve">Es un </w:t>
      </w:r>
      <w:r w:rsidRPr="0086138E" w:rsidR="0086138E">
        <w:rPr>
          <w:sz w:val="20"/>
          <w:szCs w:val="20"/>
          <w:highlight w:val="magenta"/>
        </w:rPr>
        <w:t>m</w:t>
      </w:r>
      <w:r w:rsidRPr="0086138E">
        <w:rPr>
          <w:sz w:val="20"/>
          <w:szCs w:val="20"/>
          <w:highlight w:val="magenta"/>
        </w:rPr>
        <w:t>odelo de análisis</w:t>
      </w:r>
      <w:r>
        <w:rPr>
          <w:sz w:val="20"/>
          <w:szCs w:val="20"/>
        </w:rPr>
        <w:t xml:space="preserve"> de crecimiento que se compone de cuatro estrategias de desarrollo que puede utilizar para ayudar a fortalecer el negocio, analizar los riesgos asociados a cada uno, resume rápidamente las estrategias y las compara con el riesgo que está asociado a cada una de ellas. Esta herramienta de análisis es ideal para los </w:t>
      </w:r>
      <w:r w:rsidRPr="007058DA">
        <w:rPr>
          <w:sz w:val="20"/>
          <w:szCs w:val="20"/>
          <w:highlight w:val="magenta"/>
        </w:rPr>
        <w:t xml:space="preserve">especialistas en el </w:t>
      </w:r>
      <w:r w:rsidRPr="007058DA">
        <w:rPr>
          <w:i/>
          <w:iCs/>
          <w:sz w:val="20"/>
          <w:szCs w:val="20"/>
          <w:highlight w:val="magenta"/>
        </w:rPr>
        <w:t>marketing</w:t>
      </w:r>
      <w:r w:rsidRPr="007058DA">
        <w:rPr>
          <w:sz w:val="20"/>
          <w:szCs w:val="20"/>
          <w:highlight w:val="magenta"/>
        </w:rPr>
        <w:t>,</w:t>
      </w:r>
      <w:r>
        <w:rPr>
          <w:sz w:val="20"/>
          <w:szCs w:val="20"/>
        </w:rPr>
        <w:t xml:space="preserve"> puesto que les ayuda a comprender el crecimiento y el diseño de estrategias motivados por la expansión del negocio. </w:t>
      </w:r>
    </w:p>
    <w:p w:rsidR="00F04D23" w:rsidRDefault="00F04D23" w14:paraId="000001D4" w14:textId="77777777">
      <w:pPr>
        <w:ind w:left="0" w:hanging="2"/>
        <w:jc w:val="both"/>
        <w:rPr>
          <w:sz w:val="20"/>
          <w:szCs w:val="20"/>
        </w:rPr>
      </w:pPr>
    </w:p>
    <w:p w:rsidR="00F04D23" w:rsidRDefault="009B3C90" w14:paraId="000001D5" w14:textId="77777777">
      <w:pPr>
        <w:ind w:left="0" w:hanging="2"/>
        <w:jc w:val="both"/>
        <w:rPr>
          <w:sz w:val="20"/>
          <w:szCs w:val="20"/>
        </w:rPr>
      </w:pPr>
      <w:r>
        <w:rPr>
          <w:sz w:val="20"/>
          <w:szCs w:val="20"/>
        </w:rPr>
        <w:t xml:space="preserve">En este modelo se fusiona la penetración del mercado, el desarrollo de mercado y el desarrollo de productos, que son algunas de las alternativas que la empresa utiliza para alcanzar y aumentar la oferta de los productos. </w:t>
      </w:r>
    </w:p>
    <w:p w:rsidR="00F04D23" w:rsidRDefault="00F04D23" w14:paraId="000001D6" w14:textId="77777777">
      <w:pPr>
        <w:ind w:left="0" w:hanging="2"/>
        <w:jc w:val="both"/>
        <w:rPr>
          <w:sz w:val="20"/>
          <w:szCs w:val="20"/>
        </w:rPr>
      </w:pPr>
    </w:p>
    <w:p w:rsidR="00F04D23" w:rsidRDefault="009B3C90" w14:paraId="000001D7" w14:textId="77777777">
      <w:pPr>
        <w:ind w:left="0" w:hanging="2"/>
        <w:jc w:val="both"/>
        <w:rPr>
          <w:sz w:val="20"/>
          <w:szCs w:val="20"/>
        </w:rPr>
      </w:pPr>
      <w:r>
        <w:rPr>
          <w:sz w:val="20"/>
          <w:szCs w:val="20"/>
        </w:rPr>
        <w:t>Cada una de estas estrategias viene con un cierto nivel de riesgo en la implementación que los líderes de la organización pueden evaluar antes de seguir adelante con el uso de la estrategia.</w:t>
      </w:r>
    </w:p>
    <w:p w:rsidR="00F04D23" w:rsidRDefault="00F04D23" w14:paraId="000001D8" w14:textId="77777777">
      <w:pPr>
        <w:ind w:left="0" w:hanging="2"/>
        <w:jc w:val="both"/>
        <w:rPr>
          <w:sz w:val="20"/>
          <w:szCs w:val="20"/>
        </w:rPr>
      </w:pPr>
    </w:p>
    <w:p w:rsidR="00F04D23" w:rsidRDefault="009B3C90" w14:paraId="000001D9" w14:textId="77777777">
      <w:pPr>
        <w:ind w:left="0" w:hanging="2"/>
        <w:jc w:val="both"/>
        <w:rPr>
          <w:sz w:val="20"/>
          <w:szCs w:val="20"/>
        </w:rPr>
      </w:pPr>
      <w:r>
        <w:rPr>
          <w:sz w:val="20"/>
          <w:szCs w:val="20"/>
        </w:rPr>
        <w:t xml:space="preserve">La </w:t>
      </w:r>
      <w:sdt>
        <w:sdtPr>
          <w:tag w:val="goog_rdk_37"/>
          <w:id w:val="-984849571"/>
        </w:sdtPr>
        <w:sdtEndPr/>
        <w:sdtContent>
          <w:commentRangeStart w:id="46"/>
        </w:sdtContent>
      </w:sdt>
      <w:r>
        <w:rPr>
          <w:sz w:val="20"/>
          <w:szCs w:val="20"/>
        </w:rPr>
        <w:t xml:space="preserve">matriz de Ansoff </w:t>
      </w:r>
      <w:commentRangeEnd w:id="46"/>
      <w:r>
        <w:commentReference w:id="46"/>
      </w:r>
      <w:r>
        <w:rPr>
          <w:sz w:val="20"/>
          <w:szCs w:val="20"/>
        </w:rPr>
        <w:t>está compuesta por los siguientes elementos:</w:t>
      </w:r>
    </w:p>
    <w:p w:rsidR="00F04D23" w:rsidRDefault="00F04D23" w14:paraId="000001DA" w14:textId="77777777">
      <w:pPr>
        <w:ind w:left="0" w:hanging="2"/>
        <w:jc w:val="both"/>
        <w:rPr>
          <w:sz w:val="20"/>
          <w:szCs w:val="20"/>
        </w:rPr>
      </w:pPr>
    </w:p>
    <w:p w:rsidR="00DE65EF" w:rsidRDefault="00DE65EF" w14:paraId="3EC23695" w14:textId="77777777">
      <w:pPr>
        <w:ind w:left="0" w:hanging="2"/>
        <w:jc w:val="both"/>
        <w:rPr>
          <w:sz w:val="20"/>
          <w:szCs w:val="20"/>
        </w:rPr>
      </w:pPr>
    </w:p>
    <w:p w:rsidR="00DE65EF" w:rsidRDefault="00DE65EF" w14:paraId="24210253" w14:textId="77777777">
      <w:pPr>
        <w:ind w:left="0" w:hanging="2"/>
        <w:jc w:val="both"/>
        <w:rPr>
          <w:sz w:val="20"/>
          <w:szCs w:val="20"/>
        </w:rPr>
      </w:pPr>
    </w:p>
    <w:p w:rsidR="00DE65EF" w:rsidRDefault="00DE65EF" w14:paraId="6CCE2DC4" w14:textId="77777777">
      <w:pPr>
        <w:ind w:left="0" w:hanging="2"/>
        <w:jc w:val="both"/>
        <w:rPr>
          <w:sz w:val="20"/>
          <w:szCs w:val="20"/>
        </w:rPr>
      </w:pPr>
    </w:p>
    <w:p w:rsidR="00DE65EF" w:rsidRDefault="00DE65EF" w14:paraId="77964EEA" w14:textId="77777777">
      <w:pPr>
        <w:ind w:left="0" w:hanging="2"/>
        <w:jc w:val="both"/>
        <w:rPr>
          <w:sz w:val="20"/>
          <w:szCs w:val="20"/>
        </w:rPr>
      </w:pPr>
    </w:p>
    <w:p w:rsidR="00DE65EF" w:rsidRDefault="00DE65EF" w14:paraId="29491B5E" w14:textId="77777777">
      <w:pPr>
        <w:ind w:left="0" w:hanging="2"/>
        <w:jc w:val="both"/>
        <w:rPr>
          <w:sz w:val="20"/>
          <w:szCs w:val="20"/>
        </w:rPr>
      </w:pPr>
    </w:p>
    <w:p w:rsidR="00DE65EF" w:rsidRDefault="00DE65EF" w14:paraId="79FBF666" w14:textId="77777777">
      <w:pPr>
        <w:ind w:left="0" w:hanging="2"/>
        <w:jc w:val="both"/>
        <w:rPr>
          <w:sz w:val="20"/>
          <w:szCs w:val="20"/>
        </w:rPr>
      </w:pPr>
    </w:p>
    <w:p w:rsidR="00DE65EF" w:rsidRDefault="00DE65EF" w14:paraId="7E490DD7" w14:textId="77777777">
      <w:pPr>
        <w:ind w:left="0" w:hanging="2"/>
        <w:jc w:val="both"/>
        <w:rPr>
          <w:sz w:val="20"/>
          <w:szCs w:val="20"/>
        </w:rPr>
      </w:pPr>
    </w:p>
    <w:p w:rsidR="00DE65EF" w:rsidRDefault="00DE65EF" w14:paraId="76D63761" w14:textId="77777777">
      <w:pPr>
        <w:ind w:left="0" w:hanging="2"/>
        <w:jc w:val="both"/>
        <w:rPr>
          <w:sz w:val="20"/>
          <w:szCs w:val="20"/>
        </w:rPr>
      </w:pPr>
    </w:p>
    <w:p w:rsidR="00DE65EF" w:rsidRDefault="00DE65EF" w14:paraId="09A244F8" w14:textId="77777777">
      <w:pPr>
        <w:ind w:left="0" w:hanging="2"/>
        <w:jc w:val="both"/>
        <w:rPr>
          <w:sz w:val="20"/>
          <w:szCs w:val="20"/>
        </w:rPr>
      </w:pPr>
    </w:p>
    <w:p w:rsidR="00DE65EF" w:rsidRDefault="00DE65EF" w14:paraId="5B9661D9" w14:textId="77777777">
      <w:pPr>
        <w:ind w:left="0" w:hanging="2"/>
        <w:jc w:val="both"/>
        <w:rPr>
          <w:sz w:val="20"/>
          <w:szCs w:val="20"/>
        </w:rPr>
      </w:pPr>
    </w:p>
    <w:p w:rsidRPr="00DE65EF" w:rsidR="00DE65EF" w:rsidP="00DE65EF" w:rsidRDefault="00DE65EF" w14:paraId="5E73A804" w14:textId="08EAF966">
      <w:pPr>
        <w:pStyle w:val="Descripcin"/>
        <w:keepNext/>
        <w:ind w:left="0" w:hanging="2"/>
        <w:rPr>
          <w:color w:val="auto"/>
        </w:rPr>
      </w:pPr>
      <w:commentRangeStart w:id="47"/>
      <w:r w:rsidRPr="5737BA91">
        <w:rPr>
          <w:b/>
          <w:bCs/>
          <w:i w:val="0"/>
          <w:iCs w:val="0"/>
          <w:color w:val="auto"/>
          <w:highlight w:val="magenta"/>
        </w:rPr>
        <w:t xml:space="preserve">Figura </w:t>
      </w:r>
      <w:r w:rsidRPr="5737BA91">
        <w:rPr>
          <w:b/>
          <w:bCs/>
          <w:i w:val="0"/>
          <w:iCs w:val="0"/>
          <w:color w:val="auto"/>
          <w:highlight w:val="magenta"/>
        </w:rPr>
        <w:fldChar w:fldCharType="begin"/>
      </w:r>
      <w:r w:rsidRPr="5737BA91">
        <w:rPr>
          <w:b/>
          <w:bCs/>
          <w:i w:val="0"/>
          <w:iCs w:val="0"/>
          <w:color w:val="auto"/>
          <w:highlight w:val="magenta"/>
        </w:rPr>
        <w:instrText xml:space="preserve"> SEQ Figura \* ARABIC </w:instrText>
      </w:r>
      <w:r w:rsidRPr="5737BA91">
        <w:rPr>
          <w:b/>
          <w:bCs/>
          <w:i w:val="0"/>
          <w:iCs w:val="0"/>
          <w:color w:val="auto"/>
          <w:highlight w:val="magenta"/>
        </w:rPr>
        <w:fldChar w:fldCharType="separate"/>
      </w:r>
      <w:r w:rsidRPr="5737BA91" w:rsidR="131EDC0A">
        <w:rPr>
          <w:b/>
          <w:bCs/>
          <w:i w:val="0"/>
          <w:iCs w:val="0"/>
          <w:noProof/>
          <w:color w:val="auto"/>
          <w:highlight w:val="magenta"/>
        </w:rPr>
        <w:t>4</w:t>
      </w:r>
      <w:r w:rsidRPr="5737BA91">
        <w:rPr>
          <w:b/>
          <w:bCs/>
          <w:i w:val="0"/>
          <w:iCs w:val="0"/>
          <w:color w:val="auto"/>
          <w:highlight w:val="magenta"/>
        </w:rPr>
        <w:fldChar w:fldCharType="end"/>
      </w:r>
      <w:r w:rsidRPr="5737BA91">
        <w:rPr>
          <w:b/>
          <w:bCs/>
          <w:i w:val="0"/>
          <w:iCs w:val="0"/>
          <w:color w:val="auto"/>
          <w:highlight w:val="magenta"/>
        </w:rPr>
        <w:t xml:space="preserve">. </w:t>
      </w:r>
      <w:r w:rsidRPr="5737BA91">
        <w:rPr>
          <w:color w:val="auto"/>
          <w:highlight w:val="magenta"/>
        </w:rPr>
        <w:t xml:space="preserve"> Matriz de Ansoff</w:t>
      </w:r>
      <w:commentRangeEnd w:id="47"/>
      <w:r>
        <w:commentReference w:id="47"/>
      </w:r>
    </w:p>
    <w:p w:rsidR="00F04D23" w:rsidRDefault="009B3C90" w14:paraId="000001DB" w14:textId="77777777">
      <w:pPr>
        <w:ind w:left="0" w:hanging="2"/>
        <w:jc w:val="center"/>
        <w:rPr>
          <w:sz w:val="20"/>
          <w:szCs w:val="20"/>
        </w:rPr>
      </w:pPr>
      <w:r>
        <w:rPr>
          <w:noProof/>
          <w:sz w:val="20"/>
          <w:szCs w:val="20"/>
        </w:rPr>
        <w:drawing>
          <wp:inline distT="0" distB="0" distL="114300" distR="114300" wp14:anchorId="1AF049B3" wp14:editId="0F482A14">
            <wp:extent cx="5213350" cy="3035935"/>
            <wp:effectExtent l="0" t="0" r="0" b="0"/>
            <wp:docPr id="10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213350" cy="3035935"/>
                    </a:xfrm>
                    <a:prstGeom prst="rect">
                      <a:avLst/>
                    </a:prstGeom>
                    <a:ln/>
                  </pic:spPr>
                </pic:pic>
              </a:graphicData>
            </a:graphic>
          </wp:inline>
        </w:drawing>
      </w:r>
    </w:p>
    <w:p w:rsidR="00F04D23" w:rsidRDefault="00F04D23" w14:paraId="000001DC" w14:textId="77777777">
      <w:pPr>
        <w:ind w:left="0" w:hanging="2"/>
        <w:jc w:val="both"/>
        <w:rPr>
          <w:sz w:val="20"/>
          <w:szCs w:val="20"/>
        </w:rPr>
      </w:pPr>
    </w:p>
    <w:p w:rsidR="00F04D23" w:rsidRDefault="00F04D23" w14:paraId="000001DD" w14:textId="77777777">
      <w:pPr>
        <w:ind w:left="0" w:hanging="2"/>
        <w:jc w:val="both"/>
        <w:rPr>
          <w:sz w:val="20"/>
          <w:szCs w:val="20"/>
        </w:rPr>
      </w:pPr>
    </w:p>
    <w:p w:rsidR="00F04D23" w:rsidRDefault="00F04D23" w14:paraId="000001DE" w14:textId="77777777">
      <w:pPr>
        <w:ind w:left="0" w:hanging="2"/>
        <w:jc w:val="both"/>
        <w:rPr>
          <w:sz w:val="20"/>
          <w:szCs w:val="20"/>
        </w:rPr>
      </w:pPr>
    </w:p>
    <w:p w:rsidR="00F04D23" w:rsidRDefault="00F04D23" w14:paraId="000001DF" w14:textId="77777777">
      <w:pPr>
        <w:ind w:left="0" w:hanging="2"/>
        <w:jc w:val="both"/>
        <w:rPr>
          <w:sz w:val="20"/>
          <w:szCs w:val="20"/>
        </w:rPr>
      </w:pPr>
    </w:p>
    <w:p w:rsidR="00F04D23" w:rsidRDefault="00F04D23" w14:paraId="000001E0" w14:textId="77777777">
      <w:pPr>
        <w:ind w:left="0" w:hanging="2"/>
        <w:jc w:val="both"/>
        <w:rPr>
          <w:sz w:val="20"/>
          <w:szCs w:val="20"/>
        </w:rPr>
      </w:pPr>
    </w:p>
    <w:p w:rsidR="00F04D23" w:rsidRDefault="009B3C90" w14:paraId="000001E1" w14:textId="77777777">
      <w:pPr>
        <w:numPr>
          <w:ilvl w:val="0"/>
          <w:numId w:val="23"/>
        </w:numPr>
        <w:ind w:left="0" w:hanging="2"/>
        <w:jc w:val="both"/>
        <w:rPr>
          <w:sz w:val="20"/>
          <w:szCs w:val="20"/>
        </w:rPr>
      </w:pPr>
      <w:r>
        <w:rPr>
          <w:b/>
          <w:sz w:val="20"/>
          <w:szCs w:val="20"/>
        </w:rPr>
        <w:t>Análisis FODA</w:t>
      </w:r>
    </w:p>
    <w:p w:rsidR="00F04D23" w:rsidRDefault="00F04D23" w14:paraId="000001E2" w14:textId="77777777">
      <w:pPr>
        <w:ind w:left="0" w:hanging="2"/>
        <w:jc w:val="both"/>
        <w:rPr>
          <w:sz w:val="20"/>
          <w:szCs w:val="20"/>
        </w:rPr>
      </w:pPr>
    </w:p>
    <w:p w:rsidR="00F04D23" w:rsidRDefault="009B3C90" w14:paraId="000001E3" w14:textId="77777777">
      <w:pPr>
        <w:ind w:left="0" w:hanging="2"/>
        <w:jc w:val="both"/>
        <w:rPr>
          <w:sz w:val="20"/>
          <w:szCs w:val="20"/>
        </w:rPr>
      </w:pPr>
      <w:r>
        <w:rPr>
          <w:sz w:val="20"/>
          <w:szCs w:val="20"/>
        </w:rPr>
        <w:t>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rsidR="00F04D23" w:rsidRDefault="00F04D23" w14:paraId="000001E4" w14:textId="77777777">
      <w:pPr>
        <w:ind w:left="0" w:hanging="2"/>
        <w:jc w:val="both"/>
        <w:rPr>
          <w:sz w:val="20"/>
          <w:szCs w:val="20"/>
        </w:rPr>
      </w:pPr>
    </w:p>
    <w:p w:rsidR="00F04D23" w:rsidRDefault="009B3C90" w14:paraId="000001E5" w14:textId="77777777">
      <w:pPr>
        <w:ind w:left="0" w:hanging="2"/>
        <w:jc w:val="both"/>
        <w:rPr>
          <w:sz w:val="20"/>
          <w:szCs w:val="20"/>
        </w:rPr>
      </w:pPr>
      <w:r>
        <w:rPr>
          <w:sz w:val="20"/>
          <w:szCs w:val="20"/>
        </w:rPr>
        <w:t xml:space="preserve">Es una técnica muy utilizada por la planeación estratégica, ya que permite diagnosticar las fortalezas, oportunidades, debilidades y amenazas, además, conduce a un análisis basado en realidades y no en </w:t>
      </w:r>
      <w:sdt>
        <w:sdtPr>
          <w:tag w:val="goog_rdk_38"/>
          <w:id w:val="1371961858"/>
        </w:sdtPr>
        <w:sdtEndPr/>
        <w:sdtContent>
          <w:commentRangeStart w:id="48"/>
        </w:sdtContent>
      </w:sdt>
      <w:r>
        <w:rPr>
          <w:sz w:val="20"/>
          <w:szCs w:val="20"/>
        </w:rPr>
        <w:t>supuestos.</w:t>
      </w:r>
      <w:commentRangeEnd w:id="48"/>
      <w:r>
        <w:commentReference w:id="48"/>
      </w:r>
    </w:p>
    <w:p w:rsidR="001F1F97" w:rsidRDefault="001F1F97" w14:paraId="4FF7E015" w14:textId="77777777">
      <w:pPr>
        <w:ind w:left="0" w:hanging="2"/>
        <w:jc w:val="both"/>
        <w:rPr>
          <w:sz w:val="20"/>
          <w:szCs w:val="20"/>
        </w:rPr>
      </w:pPr>
    </w:p>
    <w:p w:rsidR="001F1F97" w:rsidRDefault="001F1F97" w14:paraId="3D3CA86F" w14:textId="77777777">
      <w:pPr>
        <w:ind w:left="0" w:hanging="2"/>
        <w:jc w:val="both"/>
        <w:rPr>
          <w:sz w:val="20"/>
          <w:szCs w:val="20"/>
        </w:rPr>
      </w:pPr>
    </w:p>
    <w:p w:rsidR="001F1F97" w:rsidRDefault="001F1F97" w14:paraId="094F1724" w14:textId="77777777">
      <w:pPr>
        <w:ind w:left="0" w:hanging="2"/>
        <w:jc w:val="both"/>
        <w:rPr>
          <w:sz w:val="20"/>
          <w:szCs w:val="20"/>
        </w:rPr>
      </w:pPr>
    </w:p>
    <w:p w:rsidR="001F1F97" w:rsidRDefault="001F1F97" w14:paraId="7D2D96AF" w14:textId="77777777">
      <w:pPr>
        <w:ind w:left="0" w:hanging="2"/>
        <w:jc w:val="both"/>
        <w:rPr>
          <w:sz w:val="20"/>
          <w:szCs w:val="20"/>
        </w:rPr>
      </w:pPr>
    </w:p>
    <w:p w:rsidR="001F1F97" w:rsidRDefault="001F1F97" w14:paraId="25A29C75" w14:textId="77777777">
      <w:pPr>
        <w:ind w:left="0" w:hanging="2"/>
        <w:jc w:val="both"/>
        <w:rPr>
          <w:sz w:val="20"/>
          <w:szCs w:val="20"/>
        </w:rPr>
      </w:pPr>
    </w:p>
    <w:p w:rsidR="001F1F97" w:rsidRDefault="001F1F97" w14:paraId="6FE7F86E" w14:textId="77777777">
      <w:pPr>
        <w:ind w:left="0" w:hanging="2"/>
        <w:jc w:val="both"/>
        <w:rPr>
          <w:sz w:val="20"/>
          <w:szCs w:val="20"/>
        </w:rPr>
      </w:pPr>
    </w:p>
    <w:p w:rsidR="001F1F97" w:rsidRDefault="001F1F97" w14:paraId="7B4E4DBB" w14:textId="77777777">
      <w:pPr>
        <w:ind w:left="0" w:hanging="2"/>
        <w:jc w:val="both"/>
        <w:rPr>
          <w:sz w:val="20"/>
          <w:szCs w:val="20"/>
        </w:rPr>
      </w:pPr>
    </w:p>
    <w:p w:rsidR="001F1F97" w:rsidRDefault="001F1F97" w14:paraId="2005EC80" w14:textId="77777777">
      <w:pPr>
        <w:ind w:left="0" w:hanging="2"/>
        <w:jc w:val="both"/>
        <w:rPr>
          <w:sz w:val="20"/>
          <w:szCs w:val="20"/>
        </w:rPr>
      </w:pPr>
    </w:p>
    <w:p w:rsidR="001F1F97" w:rsidRDefault="001F1F97" w14:paraId="498AEBEE" w14:textId="77777777">
      <w:pPr>
        <w:ind w:left="0" w:hanging="2"/>
        <w:jc w:val="both"/>
        <w:rPr>
          <w:sz w:val="20"/>
          <w:szCs w:val="20"/>
        </w:rPr>
      </w:pPr>
    </w:p>
    <w:p w:rsidR="001F1F97" w:rsidRDefault="001F1F97" w14:paraId="54011A33" w14:textId="77777777">
      <w:pPr>
        <w:ind w:left="0" w:hanging="2"/>
        <w:jc w:val="both"/>
        <w:rPr>
          <w:sz w:val="20"/>
          <w:szCs w:val="20"/>
        </w:rPr>
      </w:pPr>
    </w:p>
    <w:p w:rsidR="001F1F97" w:rsidRDefault="001F1F97" w14:paraId="2B43EA4D" w14:textId="77777777">
      <w:pPr>
        <w:ind w:left="0" w:hanging="2"/>
        <w:jc w:val="both"/>
        <w:rPr>
          <w:sz w:val="20"/>
          <w:szCs w:val="20"/>
        </w:rPr>
      </w:pPr>
    </w:p>
    <w:p w:rsidR="001F1F97" w:rsidRDefault="001F1F97" w14:paraId="3F11A4CF" w14:textId="77777777">
      <w:pPr>
        <w:ind w:left="0" w:hanging="2"/>
        <w:jc w:val="both"/>
        <w:rPr>
          <w:sz w:val="20"/>
          <w:szCs w:val="20"/>
        </w:rPr>
      </w:pPr>
    </w:p>
    <w:p w:rsidR="001F1F97" w:rsidRDefault="001F1F97" w14:paraId="24CCAC0D" w14:textId="77777777">
      <w:pPr>
        <w:ind w:left="0" w:hanging="2"/>
        <w:jc w:val="both"/>
        <w:rPr>
          <w:sz w:val="20"/>
          <w:szCs w:val="20"/>
        </w:rPr>
      </w:pPr>
    </w:p>
    <w:p w:rsidRPr="001F1F97" w:rsidR="001F1F97" w:rsidP="001F1F97" w:rsidRDefault="001F1F97" w14:paraId="7C65D2D2" w14:textId="7ECC634A">
      <w:pPr>
        <w:pStyle w:val="Descripcin"/>
        <w:keepNext/>
        <w:ind w:left="0" w:hanging="2"/>
        <w:rPr>
          <w:color w:val="auto"/>
        </w:rPr>
      </w:pPr>
      <w:commentRangeStart w:id="49"/>
      <w:r w:rsidRPr="5737BA91">
        <w:rPr>
          <w:b/>
          <w:bCs/>
          <w:color w:val="auto"/>
          <w:highlight w:val="magenta"/>
        </w:rPr>
        <w:t xml:space="preserve">Figura </w:t>
      </w:r>
      <w:r w:rsidRPr="5737BA91">
        <w:rPr>
          <w:b/>
          <w:bCs/>
          <w:color w:val="auto"/>
          <w:highlight w:val="magenta"/>
        </w:rPr>
        <w:fldChar w:fldCharType="begin"/>
      </w:r>
      <w:r w:rsidRPr="5737BA91">
        <w:rPr>
          <w:b/>
          <w:bCs/>
          <w:color w:val="auto"/>
          <w:highlight w:val="magenta"/>
        </w:rPr>
        <w:instrText xml:space="preserve"> SEQ Figura \* ARABIC </w:instrText>
      </w:r>
      <w:r w:rsidRPr="5737BA91">
        <w:rPr>
          <w:b/>
          <w:bCs/>
          <w:color w:val="auto"/>
          <w:highlight w:val="magenta"/>
        </w:rPr>
        <w:fldChar w:fldCharType="separate"/>
      </w:r>
      <w:r w:rsidRPr="5737BA91" w:rsidR="57897A13">
        <w:rPr>
          <w:b/>
          <w:bCs/>
          <w:noProof/>
          <w:color w:val="auto"/>
          <w:highlight w:val="magenta"/>
        </w:rPr>
        <w:t>5</w:t>
      </w:r>
      <w:r w:rsidRPr="5737BA91">
        <w:rPr>
          <w:b/>
          <w:bCs/>
          <w:color w:val="auto"/>
          <w:highlight w:val="magenta"/>
        </w:rPr>
        <w:fldChar w:fldCharType="end"/>
      </w:r>
      <w:r w:rsidRPr="5737BA91">
        <w:rPr>
          <w:b/>
          <w:bCs/>
          <w:color w:val="auto"/>
          <w:highlight w:val="magenta"/>
        </w:rPr>
        <w:t>.</w:t>
      </w:r>
      <w:r w:rsidRPr="5737BA91">
        <w:rPr>
          <w:color w:val="auto"/>
          <w:highlight w:val="magenta"/>
        </w:rPr>
        <w:t xml:space="preserve"> Matriz FODA</w:t>
      </w:r>
      <w:commentRangeEnd w:id="49"/>
      <w:r>
        <w:commentReference w:id="49"/>
      </w:r>
    </w:p>
    <w:p w:rsidR="00F04D23" w:rsidRDefault="009B3C90" w14:paraId="000001E6" w14:textId="77777777">
      <w:pPr>
        <w:ind w:left="0" w:hanging="2"/>
        <w:jc w:val="center"/>
        <w:rPr>
          <w:sz w:val="20"/>
          <w:szCs w:val="20"/>
        </w:rPr>
      </w:pPr>
      <w:r>
        <w:rPr>
          <w:noProof/>
          <w:sz w:val="20"/>
          <w:szCs w:val="20"/>
        </w:rPr>
        <w:drawing>
          <wp:inline distT="0" distB="0" distL="114300" distR="114300" wp14:anchorId="5E82F0C5" wp14:editId="605B958C">
            <wp:extent cx="3481705" cy="2249805"/>
            <wp:effectExtent l="0" t="0" r="0" b="0"/>
            <wp:docPr id="10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481705" cy="2249805"/>
                    </a:xfrm>
                    <a:prstGeom prst="rect">
                      <a:avLst/>
                    </a:prstGeom>
                    <a:ln/>
                  </pic:spPr>
                </pic:pic>
              </a:graphicData>
            </a:graphic>
          </wp:inline>
        </w:drawing>
      </w:r>
    </w:p>
    <w:p w:rsidR="00F04D23" w:rsidRDefault="00F04D23" w14:paraId="000001E7" w14:textId="77777777">
      <w:pPr>
        <w:ind w:left="0" w:hanging="2"/>
        <w:jc w:val="both"/>
        <w:rPr>
          <w:sz w:val="20"/>
          <w:szCs w:val="20"/>
        </w:rPr>
      </w:pPr>
    </w:p>
    <w:p w:rsidR="00F04D23" w:rsidRDefault="00F04D23" w14:paraId="000001E8" w14:textId="77777777">
      <w:pPr>
        <w:ind w:left="0" w:hanging="2"/>
        <w:jc w:val="both"/>
        <w:rPr>
          <w:sz w:val="20"/>
          <w:szCs w:val="20"/>
        </w:rPr>
      </w:pPr>
    </w:p>
    <w:p w:rsidR="00F04D23" w:rsidRDefault="009B3C90" w14:paraId="000001E9" w14:textId="77777777">
      <w:pPr>
        <w:numPr>
          <w:ilvl w:val="0"/>
          <w:numId w:val="23"/>
        </w:numPr>
        <w:ind w:left="0" w:hanging="2"/>
        <w:jc w:val="both"/>
        <w:rPr>
          <w:sz w:val="20"/>
          <w:szCs w:val="20"/>
        </w:rPr>
      </w:pPr>
      <w:r>
        <w:rPr>
          <w:b/>
          <w:sz w:val="20"/>
          <w:szCs w:val="20"/>
        </w:rPr>
        <w:t>Análisis de la cadena de Valor</w:t>
      </w:r>
    </w:p>
    <w:p w:rsidR="00F04D23" w:rsidRDefault="00F04D23" w14:paraId="000001EA" w14:textId="77777777">
      <w:pPr>
        <w:ind w:left="0" w:hanging="2"/>
        <w:jc w:val="both"/>
        <w:rPr>
          <w:sz w:val="20"/>
          <w:szCs w:val="20"/>
        </w:rPr>
      </w:pPr>
    </w:p>
    <w:p w:rsidR="00F04D23" w:rsidRDefault="009B3C90" w14:paraId="000001EB" w14:textId="77777777">
      <w:pPr>
        <w:ind w:left="0" w:hanging="2"/>
        <w:jc w:val="both"/>
        <w:rPr>
          <w:sz w:val="20"/>
          <w:szCs w:val="20"/>
        </w:rPr>
      </w:pPr>
      <w:r>
        <w:rPr>
          <w:sz w:val="20"/>
          <w:szCs w:val="20"/>
        </w:rPr>
        <w:t xml:space="preserve">A través de esta técnica se identifican las actividades principales y de apoyo que generan valor a su producto y reducen costos. Este enfoque analiza e identifica dónde genera mayor valor para el cliente. El objetivo es reconocer las ventajas para la empresa y cuáles requieren de mejora para introducir una ventaja competitiva. </w:t>
      </w:r>
    </w:p>
    <w:p w:rsidR="00F04D23" w:rsidRDefault="00F04D23" w14:paraId="000001EC" w14:textId="77777777">
      <w:pPr>
        <w:ind w:left="0" w:hanging="2"/>
        <w:jc w:val="both"/>
        <w:rPr>
          <w:sz w:val="20"/>
          <w:szCs w:val="20"/>
        </w:rPr>
      </w:pPr>
    </w:p>
    <w:p w:rsidR="00F04D23" w:rsidRDefault="009B3C90" w14:paraId="000001ED" w14:textId="77777777">
      <w:pPr>
        <w:ind w:left="0" w:hanging="2"/>
        <w:jc w:val="both"/>
        <w:rPr>
          <w:sz w:val="20"/>
          <w:szCs w:val="20"/>
        </w:rPr>
      </w:pPr>
      <w:r>
        <w:rPr>
          <w:sz w:val="20"/>
          <w:szCs w:val="20"/>
        </w:rPr>
        <w:t xml:space="preserve">Las empresas se amparan en este análisis porque les brinda la capacidad de producir artículos a bajos costos que los del mercado y ofrecer productos con propuesta de valor para aumentar sus ganancias. Realizar las actividades mucho mejor de lo que las realiza la competencia le garantiza a la organización que compita a través de la ventaja de la </w:t>
      </w:r>
      <w:sdt>
        <w:sdtPr>
          <w:tag w:val="goog_rdk_39"/>
          <w:id w:val="1955518701"/>
        </w:sdtPr>
        <w:sdtEndPr/>
        <w:sdtContent>
          <w:commentRangeStart w:id="50"/>
        </w:sdtContent>
      </w:sdt>
      <w:r>
        <w:rPr>
          <w:sz w:val="20"/>
          <w:szCs w:val="20"/>
        </w:rPr>
        <w:t>divergencia, revise la siguiente tabla que le muestra las actividades que se tienen en cuenta.</w:t>
      </w:r>
      <w:commentRangeEnd w:id="50"/>
      <w:r>
        <w:commentReference w:id="50"/>
      </w:r>
    </w:p>
    <w:p w:rsidR="00F04D23" w:rsidRDefault="00F04D23" w14:paraId="000001EE" w14:textId="77777777">
      <w:pPr>
        <w:ind w:left="0" w:hanging="2"/>
        <w:jc w:val="both"/>
        <w:rPr>
          <w:sz w:val="20"/>
          <w:szCs w:val="20"/>
        </w:rPr>
      </w:pPr>
    </w:p>
    <w:p w:rsidR="00F04D23" w:rsidRDefault="009B3C90" w14:paraId="000001EF" w14:textId="77777777">
      <w:pPr>
        <w:ind w:left="0" w:hanging="2"/>
        <w:jc w:val="both"/>
        <w:rPr>
          <w:sz w:val="20"/>
          <w:szCs w:val="20"/>
        </w:rPr>
      </w:pPr>
      <w:commentRangeStart w:id="51"/>
      <w:r>
        <w:rPr>
          <w:b/>
          <w:sz w:val="20"/>
          <w:szCs w:val="20"/>
        </w:rPr>
        <w:t>Tabla 2</w:t>
      </w:r>
    </w:p>
    <w:p w:rsidR="00F04D23" w:rsidRDefault="009B3C90" w14:paraId="000001F0" w14:textId="77777777">
      <w:pPr>
        <w:ind w:left="0" w:hanging="2"/>
        <w:jc w:val="both"/>
        <w:rPr>
          <w:sz w:val="20"/>
          <w:szCs w:val="20"/>
        </w:rPr>
      </w:pPr>
      <w:r w:rsidRPr="00E42CC2">
        <w:rPr>
          <w:i/>
          <w:sz w:val="20"/>
          <w:szCs w:val="20"/>
          <w:highlight w:val="magenta"/>
        </w:rPr>
        <w:t>Análisis de la cadena de valor</w:t>
      </w:r>
      <w:commentRangeEnd w:id="51"/>
      <w:r w:rsidR="00E42CC2">
        <w:rPr>
          <w:rStyle w:val="Refdecomentario"/>
        </w:rPr>
        <w:commentReference w:id="51"/>
      </w:r>
    </w:p>
    <w:p w:rsidR="00F04D23" w:rsidRDefault="00F04D23" w14:paraId="000001F1" w14:textId="77777777">
      <w:pPr>
        <w:ind w:left="0" w:hanging="2"/>
        <w:jc w:val="both"/>
        <w:rPr>
          <w:sz w:val="20"/>
          <w:szCs w:val="20"/>
        </w:rPr>
      </w:pPr>
    </w:p>
    <w:tbl>
      <w:tblPr>
        <w:tblStyle w:val="affe"/>
        <w:tblW w:w="624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120"/>
        <w:gridCol w:w="3120"/>
      </w:tblGrid>
      <w:tr w:rsidR="00F04D23" w14:paraId="6DF46670" w14:textId="77777777">
        <w:trPr>
          <w:trHeight w:val="436"/>
          <w:jc w:val="center"/>
        </w:trPr>
        <w:tc>
          <w:tcPr>
            <w:tcW w:w="3120" w:type="dxa"/>
            <w:shd w:val="clear" w:color="auto" w:fill="FFF2CC"/>
          </w:tcPr>
          <w:p w:rsidR="00F04D23" w:rsidRDefault="009B3C90" w14:paraId="000001F2" w14:textId="77777777">
            <w:pPr>
              <w:ind w:left="0" w:hanging="2"/>
              <w:jc w:val="center"/>
              <w:rPr>
                <w:sz w:val="20"/>
                <w:szCs w:val="20"/>
              </w:rPr>
            </w:pPr>
            <w:r>
              <w:rPr>
                <w:b/>
                <w:sz w:val="20"/>
                <w:szCs w:val="20"/>
              </w:rPr>
              <w:t>Actividades principales</w:t>
            </w:r>
          </w:p>
        </w:tc>
        <w:tc>
          <w:tcPr>
            <w:tcW w:w="3120" w:type="dxa"/>
            <w:shd w:val="clear" w:color="auto" w:fill="E2EFD9"/>
          </w:tcPr>
          <w:p w:rsidR="00F04D23" w:rsidRDefault="009B3C90" w14:paraId="000001F3" w14:textId="77777777">
            <w:pPr>
              <w:ind w:left="0" w:hanging="2"/>
              <w:jc w:val="center"/>
              <w:rPr>
                <w:sz w:val="20"/>
                <w:szCs w:val="20"/>
              </w:rPr>
            </w:pPr>
            <w:r>
              <w:rPr>
                <w:b/>
                <w:sz w:val="20"/>
                <w:szCs w:val="20"/>
              </w:rPr>
              <w:t>Actividades de apoyo</w:t>
            </w:r>
          </w:p>
        </w:tc>
      </w:tr>
      <w:tr w:rsidR="00F04D23" w14:paraId="540AD46B" w14:textId="77777777">
        <w:trPr>
          <w:trHeight w:val="1167"/>
          <w:jc w:val="center"/>
        </w:trPr>
        <w:tc>
          <w:tcPr>
            <w:tcW w:w="3120" w:type="dxa"/>
            <w:shd w:val="clear" w:color="auto" w:fill="FFF2CC"/>
          </w:tcPr>
          <w:p w:rsidR="00F04D23" w:rsidRDefault="009B3C90" w14:paraId="000001F4" w14:textId="77777777">
            <w:pPr>
              <w:ind w:left="0" w:hanging="2"/>
              <w:jc w:val="center"/>
              <w:rPr>
                <w:sz w:val="20"/>
                <w:szCs w:val="20"/>
              </w:rPr>
            </w:pPr>
            <w:r>
              <w:rPr>
                <w:sz w:val="20"/>
                <w:szCs w:val="20"/>
              </w:rPr>
              <w:t>Logística</w:t>
            </w:r>
          </w:p>
          <w:p w:rsidR="00F04D23" w:rsidRDefault="009B3C90" w14:paraId="000001F5" w14:textId="77777777">
            <w:pPr>
              <w:ind w:left="0" w:hanging="2"/>
              <w:jc w:val="center"/>
              <w:rPr>
                <w:sz w:val="20"/>
                <w:szCs w:val="20"/>
              </w:rPr>
            </w:pPr>
            <w:r>
              <w:rPr>
                <w:sz w:val="20"/>
                <w:szCs w:val="20"/>
              </w:rPr>
              <w:t>Operaciones</w:t>
            </w:r>
          </w:p>
          <w:p w:rsidRPr="00246308" w:rsidR="00F04D23" w:rsidRDefault="009B3C90" w14:paraId="000001F6" w14:textId="77777777">
            <w:pPr>
              <w:ind w:left="0" w:hanging="2"/>
              <w:jc w:val="center"/>
              <w:rPr>
                <w:i/>
                <w:iCs/>
                <w:sz w:val="20"/>
                <w:szCs w:val="20"/>
              </w:rPr>
            </w:pPr>
            <w:r w:rsidRPr="00246308">
              <w:rPr>
                <w:i/>
                <w:iCs/>
                <w:sz w:val="20"/>
                <w:szCs w:val="20"/>
                <w:highlight w:val="magenta"/>
              </w:rPr>
              <w:t>Marketing</w:t>
            </w:r>
          </w:p>
          <w:p w:rsidR="00F04D23" w:rsidRDefault="009B3C90" w14:paraId="000001F7" w14:textId="77777777">
            <w:pPr>
              <w:ind w:left="0" w:hanging="2"/>
              <w:jc w:val="center"/>
              <w:rPr>
                <w:sz w:val="20"/>
                <w:szCs w:val="20"/>
              </w:rPr>
            </w:pPr>
            <w:r>
              <w:rPr>
                <w:sz w:val="20"/>
                <w:szCs w:val="20"/>
              </w:rPr>
              <w:t>Servicios</w:t>
            </w:r>
          </w:p>
        </w:tc>
        <w:tc>
          <w:tcPr>
            <w:tcW w:w="3120" w:type="dxa"/>
            <w:shd w:val="clear" w:color="auto" w:fill="E2EFD9"/>
          </w:tcPr>
          <w:p w:rsidR="00F04D23" w:rsidRDefault="009B3C90" w14:paraId="000001F8" w14:textId="77777777">
            <w:pPr>
              <w:ind w:left="0" w:hanging="2"/>
              <w:jc w:val="center"/>
              <w:rPr>
                <w:sz w:val="20"/>
                <w:szCs w:val="20"/>
              </w:rPr>
            </w:pPr>
            <w:r>
              <w:rPr>
                <w:sz w:val="20"/>
                <w:szCs w:val="20"/>
              </w:rPr>
              <w:t>Infraestructura</w:t>
            </w:r>
          </w:p>
          <w:p w:rsidR="00F04D23" w:rsidRDefault="009B3C90" w14:paraId="000001F9" w14:textId="77777777">
            <w:pPr>
              <w:ind w:left="0" w:hanging="2"/>
              <w:jc w:val="center"/>
              <w:rPr>
                <w:sz w:val="20"/>
                <w:szCs w:val="20"/>
              </w:rPr>
            </w:pPr>
            <w:r>
              <w:rPr>
                <w:sz w:val="20"/>
                <w:szCs w:val="20"/>
              </w:rPr>
              <w:t>Gestión de talento humano</w:t>
            </w:r>
          </w:p>
          <w:p w:rsidR="00F04D23" w:rsidRDefault="009B3C90" w14:paraId="000001FA" w14:textId="77777777">
            <w:pPr>
              <w:ind w:left="0" w:hanging="2"/>
              <w:jc w:val="center"/>
              <w:rPr>
                <w:sz w:val="20"/>
                <w:szCs w:val="20"/>
              </w:rPr>
            </w:pPr>
            <w:r>
              <w:rPr>
                <w:sz w:val="20"/>
                <w:szCs w:val="20"/>
              </w:rPr>
              <w:t>Tecnología</w:t>
            </w:r>
          </w:p>
          <w:p w:rsidR="00F04D23" w:rsidRDefault="009B3C90" w14:paraId="000001FB" w14:textId="77777777">
            <w:pPr>
              <w:ind w:left="0" w:hanging="2"/>
              <w:jc w:val="center"/>
              <w:rPr>
                <w:sz w:val="20"/>
                <w:szCs w:val="20"/>
              </w:rPr>
            </w:pPr>
            <w:r>
              <w:rPr>
                <w:sz w:val="20"/>
                <w:szCs w:val="20"/>
              </w:rPr>
              <w:t>Compras</w:t>
            </w:r>
          </w:p>
          <w:p w:rsidR="00F04D23" w:rsidRDefault="00F04D23" w14:paraId="000001FC" w14:textId="77777777">
            <w:pPr>
              <w:ind w:left="0" w:hanging="2"/>
              <w:jc w:val="center"/>
              <w:rPr>
                <w:sz w:val="20"/>
                <w:szCs w:val="20"/>
              </w:rPr>
            </w:pPr>
          </w:p>
        </w:tc>
      </w:tr>
    </w:tbl>
    <w:p w:rsidR="00F04D23" w:rsidRDefault="00F04D23" w14:paraId="000001FD" w14:textId="77777777">
      <w:pPr>
        <w:ind w:left="0" w:hanging="2"/>
        <w:jc w:val="both"/>
        <w:rPr>
          <w:sz w:val="20"/>
          <w:szCs w:val="20"/>
        </w:rPr>
      </w:pPr>
    </w:p>
    <w:p w:rsidR="00F04D23" w:rsidRDefault="00F04D23" w14:paraId="000001FE" w14:textId="77777777">
      <w:pPr>
        <w:ind w:left="0" w:hanging="2"/>
        <w:jc w:val="both"/>
        <w:rPr>
          <w:sz w:val="20"/>
          <w:szCs w:val="20"/>
        </w:rPr>
      </w:pPr>
    </w:p>
    <w:p w:rsidR="00F04D23" w:rsidRDefault="009B3C90" w14:paraId="000001FF" w14:textId="77777777">
      <w:pPr>
        <w:numPr>
          <w:ilvl w:val="0"/>
          <w:numId w:val="23"/>
        </w:numPr>
        <w:ind w:left="0" w:hanging="2"/>
        <w:jc w:val="both"/>
        <w:rPr>
          <w:sz w:val="20"/>
          <w:szCs w:val="20"/>
        </w:rPr>
      </w:pPr>
      <w:r>
        <w:rPr>
          <w:b/>
          <w:sz w:val="20"/>
          <w:szCs w:val="20"/>
        </w:rPr>
        <w:t>Modelo AIDA</w:t>
      </w:r>
    </w:p>
    <w:p w:rsidR="00F04D23" w:rsidRDefault="00F04D23" w14:paraId="00000200" w14:textId="77777777">
      <w:pPr>
        <w:ind w:left="0" w:hanging="2"/>
        <w:jc w:val="both"/>
        <w:rPr>
          <w:sz w:val="20"/>
          <w:szCs w:val="20"/>
        </w:rPr>
      </w:pPr>
    </w:p>
    <w:p w:rsidR="00F04D23" w:rsidRDefault="009B3C90" w14:paraId="00000201" w14:textId="77777777">
      <w:pPr>
        <w:ind w:left="0" w:hanging="2"/>
        <w:jc w:val="both"/>
        <w:rPr>
          <w:sz w:val="20"/>
          <w:szCs w:val="20"/>
        </w:rPr>
      </w:pPr>
      <w:r>
        <w:rPr>
          <w:sz w:val="20"/>
          <w:szCs w:val="20"/>
        </w:rPr>
        <w:t>Contribuye en las decisiones publicitarias para los clientes en diferentes etapas del proceso de toma de decisiones. En cada etapa, los conocedores de marketing deberán adaptar sus campañas de marketing para ayudar a los clientes a pasar de una etapa a la siguiente, por lo que le ayuda a identificar las cognitivas por las que pasa un consumidor durante el proceso de compra de un producto o servicio. Su objetivo es inducir a los compradores que van y vienen en cada etapa, para ayudarlos a realizar la compra final.</w:t>
      </w:r>
    </w:p>
    <w:p w:rsidR="00F04D23" w:rsidRDefault="00F04D23" w14:paraId="00000202" w14:textId="77777777">
      <w:pPr>
        <w:ind w:left="0" w:hanging="2"/>
        <w:jc w:val="both"/>
        <w:rPr>
          <w:sz w:val="20"/>
          <w:szCs w:val="20"/>
        </w:rPr>
      </w:pPr>
    </w:p>
    <w:p w:rsidR="00F04D23" w:rsidRDefault="009B3C90" w14:paraId="00000203" w14:textId="77777777">
      <w:pPr>
        <w:ind w:left="0" w:hanging="2"/>
        <w:jc w:val="both"/>
        <w:rPr>
          <w:sz w:val="20"/>
          <w:szCs w:val="20"/>
        </w:rPr>
      </w:pPr>
      <w:r>
        <w:rPr>
          <w:sz w:val="20"/>
          <w:szCs w:val="20"/>
        </w:rPr>
        <w:t>En términos generales este modelo atiende las fases por las que atraviesa un cliente en el proceso de compra del producto o la adquisición del servicio. Los elementos del Modelo o técnica AIDA se describen a continuación:</w:t>
      </w:r>
    </w:p>
    <w:p w:rsidR="00F04D23" w:rsidRDefault="00F04D23" w14:paraId="00000204" w14:textId="77777777">
      <w:pPr>
        <w:ind w:left="0" w:hanging="2"/>
        <w:jc w:val="both"/>
        <w:rPr>
          <w:sz w:val="20"/>
          <w:szCs w:val="20"/>
        </w:rPr>
      </w:pPr>
    </w:p>
    <w:tbl>
      <w:tblPr>
        <w:tblStyle w:val="afff"/>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74005810" w14:textId="77777777">
        <w:tc>
          <w:tcPr>
            <w:tcW w:w="9544" w:type="dxa"/>
            <w:shd w:val="clear" w:color="auto" w:fill="C45911"/>
          </w:tcPr>
          <w:p w:rsidR="00F04D23" w:rsidRDefault="00CA0617" w14:paraId="00000205" w14:textId="77777777">
            <w:pPr>
              <w:ind w:left="0" w:hanging="2"/>
              <w:jc w:val="center"/>
              <w:rPr>
                <w:sz w:val="20"/>
                <w:szCs w:val="20"/>
              </w:rPr>
            </w:pPr>
            <w:sdt>
              <w:sdtPr>
                <w:tag w:val="goog_rdk_40"/>
                <w:id w:val="2097661974"/>
              </w:sdtPr>
              <w:sdtEndPr/>
              <w:sdtContent>
                <w:commentRangeStart w:id="52"/>
              </w:sdtContent>
            </w:sdt>
            <w:r w:rsidR="009B3C90">
              <w:rPr>
                <w:sz w:val="20"/>
                <w:szCs w:val="20"/>
              </w:rPr>
              <w:t>Recurso</w:t>
            </w:r>
            <w:commentRangeEnd w:id="52"/>
            <w:r w:rsidR="009B3C90">
              <w:commentReference w:id="52"/>
            </w:r>
            <w:r w:rsidR="009B3C90">
              <w:rPr>
                <w:sz w:val="20"/>
                <w:szCs w:val="20"/>
              </w:rPr>
              <w:t xml:space="preserve"> de aprendizaje</w:t>
            </w:r>
          </w:p>
          <w:p w:rsidR="00F04D23" w:rsidRDefault="009B3C90" w14:paraId="00000206" w14:textId="77777777">
            <w:pPr>
              <w:ind w:left="0" w:hanging="2"/>
              <w:jc w:val="center"/>
              <w:rPr>
                <w:sz w:val="20"/>
                <w:szCs w:val="20"/>
              </w:rPr>
            </w:pPr>
            <w:r>
              <w:rPr>
                <w:sz w:val="20"/>
                <w:szCs w:val="20"/>
              </w:rPr>
              <w:t>DI_CF010_1.3_Modelo_AIDA</w:t>
            </w:r>
          </w:p>
          <w:p w:rsidR="00F04D23" w:rsidRDefault="009B3C90" w14:paraId="00000207" w14:textId="77777777">
            <w:pPr>
              <w:ind w:left="0" w:hanging="2"/>
              <w:jc w:val="center"/>
              <w:rPr>
                <w:sz w:val="20"/>
                <w:szCs w:val="20"/>
              </w:rPr>
            </w:pPr>
            <w:r>
              <w:rPr>
                <w:sz w:val="20"/>
                <w:szCs w:val="20"/>
              </w:rPr>
              <w:t>CARRUSEL DE TARJETAS</w:t>
            </w:r>
          </w:p>
        </w:tc>
      </w:tr>
    </w:tbl>
    <w:p w:rsidR="00F04D23" w:rsidRDefault="00F04D23" w14:paraId="00000208" w14:textId="77777777">
      <w:pPr>
        <w:ind w:left="0" w:hanging="2"/>
        <w:jc w:val="both"/>
        <w:rPr>
          <w:sz w:val="20"/>
          <w:szCs w:val="20"/>
        </w:rPr>
      </w:pPr>
    </w:p>
    <w:p w:rsidR="00F04D23" w:rsidRDefault="009B3C90" w14:paraId="00000209" w14:textId="77777777">
      <w:pPr>
        <w:ind w:left="0" w:hanging="2"/>
        <w:jc w:val="both"/>
        <w:rPr>
          <w:sz w:val="20"/>
          <w:szCs w:val="20"/>
        </w:rPr>
      </w:pPr>
      <w:r>
        <w:rPr>
          <w:b/>
          <w:sz w:val="20"/>
          <w:szCs w:val="20"/>
        </w:rPr>
        <w:t>1.4. Procesos organizacionales</w:t>
      </w:r>
    </w:p>
    <w:p w:rsidR="00F04D23" w:rsidRDefault="00F04D23" w14:paraId="0000020A" w14:textId="77777777">
      <w:pPr>
        <w:ind w:left="0" w:hanging="2"/>
        <w:jc w:val="both"/>
        <w:rPr>
          <w:sz w:val="20"/>
          <w:szCs w:val="20"/>
        </w:rPr>
      </w:pPr>
    </w:p>
    <w:p w:rsidR="00F04D23" w:rsidRDefault="009B3C90" w14:paraId="0000020B" w14:textId="77777777">
      <w:pPr>
        <w:ind w:left="0" w:hanging="2"/>
        <w:jc w:val="both"/>
        <w:rPr>
          <w:sz w:val="20"/>
          <w:szCs w:val="20"/>
        </w:rPr>
      </w:pPr>
      <w:r>
        <w:rPr>
          <w:sz w:val="20"/>
          <w:szCs w:val="20"/>
        </w:rPr>
        <w:t xml:space="preserve">Los procesos de la organización permiten que los empleados trabajen juntos sin ningún conflicto para alcanzar la meta. Por lo tanto, sin procesos organizacionales claros y efectivos, su negocio correrá un riesgo significativo. </w:t>
      </w:r>
    </w:p>
    <w:p w:rsidR="00F04D23" w:rsidRDefault="00F04D23" w14:paraId="0000020C" w14:textId="77777777">
      <w:pPr>
        <w:ind w:left="0" w:hanging="2"/>
        <w:jc w:val="both"/>
        <w:rPr>
          <w:sz w:val="20"/>
          <w:szCs w:val="20"/>
        </w:rPr>
      </w:pPr>
    </w:p>
    <w:p w:rsidR="00F04D23" w:rsidRDefault="009B3C90" w14:paraId="0000020D" w14:textId="77777777">
      <w:pPr>
        <w:ind w:left="0" w:hanging="2"/>
        <w:jc w:val="both"/>
        <w:rPr>
          <w:sz w:val="20"/>
          <w:szCs w:val="20"/>
        </w:rPr>
      </w:pPr>
      <w:r>
        <w:rPr>
          <w:sz w:val="20"/>
          <w:szCs w:val="20"/>
        </w:rPr>
        <w:t>Los procesos de la organización brindan claridad a los empleados al prestar atención a los diferentes métodos de cómo realizar las tareas. Como resultado, todos los departamentos dentro de la organización pueden trabajar bien juntos como una máquina bien alimentada.</w:t>
      </w:r>
    </w:p>
    <w:p w:rsidR="00F04D23" w:rsidRDefault="00F04D23" w14:paraId="0000020E" w14:textId="77777777">
      <w:pPr>
        <w:ind w:left="0" w:hanging="2"/>
        <w:jc w:val="both"/>
        <w:rPr>
          <w:sz w:val="20"/>
          <w:szCs w:val="20"/>
        </w:rPr>
      </w:pPr>
    </w:p>
    <w:p w:rsidR="00F04D23" w:rsidRDefault="009B3C90" w14:paraId="0000020F" w14:textId="77777777">
      <w:pPr>
        <w:ind w:left="0" w:hanging="2"/>
        <w:jc w:val="both"/>
        <w:rPr>
          <w:sz w:val="20"/>
          <w:szCs w:val="20"/>
        </w:rPr>
      </w:pPr>
      <w:r>
        <w:rPr>
          <w:sz w:val="20"/>
          <w:szCs w:val="20"/>
        </w:rPr>
        <w:t>La división de los procesos de la organización son los que se describen a continuación:</w:t>
      </w:r>
    </w:p>
    <w:p w:rsidR="00F04D23" w:rsidRDefault="00F04D23" w14:paraId="00000210" w14:textId="77777777">
      <w:pPr>
        <w:ind w:left="0" w:hanging="2"/>
        <w:jc w:val="both"/>
        <w:rPr>
          <w:sz w:val="20"/>
          <w:szCs w:val="20"/>
        </w:rPr>
      </w:pPr>
    </w:p>
    <w:tbl>
      <w:tblPr>
        <w:tblStyle w:val="afff0"/>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1FDC6E3A" w14:textId="77777777">
        <w:tc>
          <w:tcPr>
            <w:tcW w:w="9544" w:type="dxa"/>
            <w:shd w:val="clear" w:color="auto" w:fill="C45911"/>
          </w:tcPr>
          <w:p w:rsidR="00F04D23" w:rsidRDefault="00CA0617" w14:paraId="00000211" w14:textId="77777777">
            <w:pPr>
              <w:ind w:left="0" w:hanging="2"/>
              <w:jc w:val="center"/>
              <w:rPr>
                <w:sz w:val="20"/>
                <w:szCs w:val="20"/>
              </w:rPr>
            </w:pPr>
            <w:sdt>
              <w:sdtPr>
                <w:tag w:val="goog_rdk_41"/>
                <w:id w:val="-1736544739"/>
              </w:sdtPr>
              <w:sdtEndPr/>
              <w:sdtContent>
                <w:commentRangeStart w:id="53"/>
              </w:sdtContent>
            </w:sdt>
            <w:r w:rsidR="009B3C90">
              <w:rPr>
                <w:sz w:val="20"/>
                <w:szCs w:val="20"/>
              </w:rPr>
              <w:t>Recursos</w:t>
            </w:r>
            <w:commentRangeEnd w:id="53"/>
            <w:r w:rsidR="009B3C90">
              <w:commentReference w:id="53"/>
            </w:r>
            <w:r w:rsidR="009B3C90">
              <w:rPr>
                <w:sz w:val="20"/>
                <w:szCs w:val="20"/>
              </w:rPr>
              <w:t xml:space="preserve"> de aprendizaje</w:t>
            </w:r>
          </w:p>
          <w:p w:rsidR="00F04D23" w:rsidRDefault="009B3C90" w14:paraId="00000212" w14:textId="77777777">
            <w:pPr>
              <w:ind w:left="0" w:hanging="2"/>
              <w:jc w:val="center"/>
              <w:rPr>
                <w:sz w:val="20"/>
                <w:szCs w:val="20"/>
              </w:rPr>
            </w:pPr>
            <w:r>
              <w:rPr>
                <w:sz w:val="20"/>
                <w:szCs w:val="20"/>
              </w:rPr>
              <w:t>DI_CF010_1.3_División_procesosO</w:t>
            </w:r>
          </w:p>
          <w:p w:rsidR="00F04D23" w:rsidRDefault="009B3C90" w14:paraId="00000213" w14:textId="77777777">
            <w:pPr>
              <w:ind w:left="0" w:hanging="2"/>
              <w:jc w:val="center"/>
              <w:rPr>
                <w:sz w:val="20"/>
                <w:szCs w:val="20"/>
              </w:rPr>
            </w:pPr>
            <w:r>
              <w:rPr>
                <w:sz w:val="20"/>
                <w:szCs w:val="20"/>
              </w:rPr>
              <w:t>Carrusel de tarjetas</w:t>
            </w:r>
          </w:p>
        </w:tc>
      </w:tr>
    </w:tbl>
    <w:p w:rsidR="00F04D23" w:rsidRDefault="00F04D23" w14:paraId="00000214" w14:textId="77777777">
      <w:pPr>
        <w:pBdr>
          <w:top w:val="nil"/>
          <w:left w:val="nil"/>
          <w:bottom w:val="nil"/>
          <w:right w:val="nil"/>
          <w:between w:val="nil"/>
        </w:pBdr>
        <w:spacing w:after="160"/>
        <w:ind w:left="0" w:hanging="2"/>
        <w:jc w:val="both"/>
        <w:rPr>
          <w:color w:val="000000"/>
          <w:sz w:val="20"/>
          <w:szCs w:val="20"/>
        </w:rPr>
      </w:pPr>
    </w:p>
    <w:p w:rsidR="00F04D23" w:rsidRDefault="009B3C90" w14:paraId="00000215" w14:textId="77777777">
      <w:pPr>
        <w:ind w:left="0" w:hanging="2"/>
        <w:jc w:val="both"/>
        <w:rPr>
          <w:sz w:val="20"/>
          <w:szCs w:val="20"/>
        </w:rPr>
      </w:pPr>
      <w:r>
        <w:rPr>
          <w:sz w:val="20"/>
          <w:szCs w:val="20"/>
        </w:rPr>
        <w:t>Estos procesos representan la principal misión que la organización debe cuidar, es por eso que la esta procura alcanzar sus objetivos de manera rápida y eficiente. Si estos no se llevan a cabo de manera adecuada, los resultados podrían producir frustración, confusión, pérdida de eficiencia y eficacia limitada.</w:t>
      </w:r>
    </w:p>
    <w:p w:rsidR="00F04D23" w:rsidRDefault="00F04D23" w14:paraId="00000216" w14:textId="77777777">
      <w:pPr>
        <w:ind w:left="0" w:hanging="2"/>
        <w:jc w:val="both"/>
        <w:rPr>
          <w:sz w:val="20"/>
          <w:szCs w:val="20"/>
        </w:rPr>
      </w:pPr>
    </w:p>
    <w:p w:rsidR="00F04D23" w:rsidRDefault="009B3C90" w14:paraId="00000217" w14:textId="77777777">
      <w:pPr>
        <w:ind w:left="0" w:hanging="2"/>
        <w:jc w:val="both"/>
        <w:rPr>
          <w:sz w:val="20"/>
          <w:szCs w:val="20"/>
        </w:rPr>
      </w:pPr>
      <w:r>
        <w:rPr>
          <w:sz w:val="20"/>
          <w:szCs w:val="20"/>
        </w:rPr>
        <w:t xml:space="preserve">Hay otros procesos de naturaleza auxiliares que no está directamente relacionado con la función principal de la organización, pero asisten y respaldan los llamados principales en una empresa, estos deben cumplir los siguientes pasos: </w:t>
      </w:r>
    </w:p>
    <w:p w:rsidR="00F04D23" w:rsidRDefault="00F04D23" w14:paraId="00000218" w14:textId="77777777">
      <w:pPr>
        <w:ind w:left="0" w:hanging="2"/>
        <w:jc w:val="both"/>
        <w:rPr>
          <w:sz w:val="20"/>
          <w:szCs w:val="20"/>
        </w:rPr>
      </w:pPr>
    </w:p>
    <w:tbl>
      <w:tblPr>
        <w:tblStyle w:val="afff1"/>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43DD04F7" w14:textId="77777777">
        <w:tc>
          <w:tcPr>
            <w:tcW w:w="9544" w:type="dxa"/>
            <w:shd w:val="clear" w:color="auto" w:fill="C45911"/>
          </w:tcPr>
          <w:p w:rsidR="00F04D23" w:rsidRDefault="00CA0617" w14:paraId="00000219" w14:textId="77777777">
            <w:pPr>
              <w:ind w:left="0" w:hanging="2"/>
              <w:jc w:val="center"/>
              <w:rPr>
                <w:sz w:val="20"/>
                <w:szCs w:val="20"/>
              </w:rPr>
            </w:pPr>
            <w:sdt>
              <w:sdtPr>
                <w:tag w:val="goog_rdk_42"/>
                <w:id w:val="-856037806"/>
              </w:sdtPr>
              <w:sdtEndPr/>
              <w:sdtContent>
                <w:commentRangeStart w:id="54"/>
              </w:sdtContent>
            </w:sdt>
            <w:r w:rsidR="009B3C90">
              <w:rPr>
                <w:sz w:val="20"/>
                <w:szCs w:val="20"/>
              </w:rPr>
              <w:t>Recurso</w:t>
            </w:r>
            <w:commentRangeEnd w:id="54"/>
            <w:r w:rsidR="009B3C90">
              <w:commentReference w:id="54"/>
            </w:r>
            <w:r w:rsidR="009B3C90">
              <w:rPr>
                <w:sz w:val="20"/>
                <w:szCs w:val="20"/>
              </w:rPr>
              <w:t xml:space="preserve"> de aprendizaje</w:t>
            </w:r>
          </w:p>
          <w:p w:rsidR="00F04D23" w:rsidRDefault="009B3C90" w14:paraId="0000021A" w14:textId="77777777">
            <w:pPr>
              <w:ind w:left="0" w:hanging="2"/>
              <w:jc w:val="center"/>
              <w:rPr>
                <w:sz w:val="20"/>
                <w:szCs w:val="20"/>
              </w:rPr>
            </w:pPr>
            <w:r>
              <w:rPr>
                <w:sz w:val="20"/>
                <w:szCs w:val="20"/>
              </w:rPr>
              <w:t>DI_CF010_1.4_ProcesoOrg_pasos-acordeon</w:t>
            </w:r>
          </w:p>
        </w:tc>
      </w:tr>
    </w:tbl>
    <w:p w:rsidR="00F04D23" w:rsidRDefault="00F04D23" w14:paraId="0000021B" w14:textId="77777777">
      <w:pPr>
        <w:ind w:left="0" w:hanging="2"/>
        <w:jc w:val="both"/>
        <w:rPr>
          <w:sz w:val="20"/>
          <w:szCs w:val="20"/>
        </w:rPr>
      </w:pPr>
    </w:p>
    <w:p w:rsidR="00F04D23" w:rsidRDefault="009B3C90" w14:paraId="0000021C" w14:textId="77777777">
      <w:pPr>
        <w:ind w:left="0" w:hanging="2"/>
        <w:jc w:val="both"/>
        <w:rPr>
          <w:sz w:val="20"/>
          <w:szCs w:val="20"/>
        </w:rPr>
      </w:pPr>
      <w:r>
        <w:rPr>
          <w:sz w:val="20"/>
          <w:szCs w:val="20"/>
        </w:rPr>
        <w:t>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rsidR="00F04D23" w:rsidRDefault="00F04D23" w14:paraId="0000021D" w14:textId="77777777">
      <w:pPr>
        <w:ind w:left="0" w:hanging="2"/>
        <w:jc w:val="both"/>
        <w:rPr>
          <w:sz w:val="20"/>
          <w:szCs w:val="20"/>
        </w:rPr>
      </w:pPr>
    </w:p>
    <w:p w:rsidR="00F04D23" w:rsidRDefault="009B3C90" w14:paraId="0000021E" w14:textId="77777777">
      <w:pPr>
        <w:numPr>
          <w:ilvl w:val="0"/>
          <w:numId w:val="10"/>
        </w:numPr>
        <w:pBdr>
          <w:top w:val="nil"/>
          <w:left w:val="nil"/>
          <w:bottom w:val="nil"/>
          <w:right w:val="nil"/>
          <w:between w:val="nil"/>
        </w:pBdr>
        <w:ind w:left="0" w:hanging="2"/>
        <w:jc w:val="both"/>
        <w:rPr>
          <w:color w:val="000000"/>
          <w:sz w:val="20"/>
          <w:szCs w:val="20"/>
        </w:rPr>
      </w:pPr>
      <w:r>
        <w:rPr>
          <w:b/>
          <w:color w:val="000000"/>
          <w:sz w:val="20"/>
          <w:szCs w:val="20"/>
        </w:rPr>
        <w:t>Según su naturaleza</w:t>
      </w:r>
    </w:p>
    <w:p w:rsidR="00F04D23" w:rsidRDefault="00F04D23" w14:paraId="0000021F" w14:textId="77777777">
      <w:pPr>
        <w:pBdr>
          <w:top w:val="nil"/>
          <w:left w:val="nil"/>
          <w:bottom w:val="nil"/>
          <w:right w:val="nil"/>
          <w:between w:val="nil"/>
        </w:pBdr>
        <w:ind w:left="0" w:hanging="2"/>
        <w:jc w:val="both"/>
        <w:rPr>
          <w:color w:val="FF0000"/>
          <w:sz w:val="20"/>
          <w:szCs w:val="20"/>
        </w:rPr>
      </w:pPr>
    </w:p>
    <w:p w:rsidR="00F04D23" w:rsidRDefault="009B3C90" w14:paraId="00000220" w14:textId="77777777">
      <w:pPr>
        <w:pBdr>
          <w:top w:val="nil"/>
          <w:left w:val="nil"/>
          <w:bottom w:val="nil"/>
          <w:right w:val="nil"/>
          <w:between w:val="nil"/>
        </w:pBdr>
        <w:spacing w:after="160"/>
        <w:ind w:left="0" w:hanging="2"/>
        <w:jc w:val="both"/>
        <w:rPr>
          <w:color w:val="000000"/>
          <w:sz w:val="20"/>
          <w:szCs w:val="20"/>
        </w:rPr>
      </w:pPr>
      <w:r>
        <w:rPr>
          <w:color w:val="000000"/>
          <w:sz w:val="20"/>
          <w:szCs w:val="20"/>
        </w:rPr>
        <w:t xml:space="preserve">Toda organización cuenta con una serie de procesos que le permiten cumplir con los objetivos propuestos y las actividades según el cronograma establecido, por esa razón es indispensable conocer </w:t>
      </w:r>
    </w:p>
    <w:p w:rsidR="00F04D23" w:rsidRDefault="009B3C90" w14:paraId="00000225" w14:textId="77777777">
      <w:pPr>
        <w:pBdr>
          <w:top w:val="nil"/>
          <w:left w:val="nil"/>
          <w:bottom w:val="nil"/>
          <w:right w:val="nil"/>
          <w:between w:val="nil"/>
        </w:pBdr>
        <w:spacing w:after="160"/>
        <w:ind w:left="0" w:hanging="2"/>
        <w:jc w:val="both"/>
        <w:rPr>
          <w:color w:val="000000"/>
          <w:sz w:val="20"/>
          <w:szCs w:val="20"/>
        </w:rPr>
      </w:pPr>
      <w:r>
        <w:rPr>
          <w:color w:val="000000"/>
          <w:sz w:val="20"/>
          <w:szCs w:val="20"/>
        </w:rPr>
        <w:t>cuáles son:</w:t>
      </w:r>
    </w:p>
    <w:p w:rsidRPr="0008286D" w:rsidR="0008286D" w:rsidP="0008286D" w:rsidRDefault="0008286D" w14:paraId="40965D56" w14:textId="65E227E0">
      <w:pPr>
        <w:pStyle w:val="Descripcin"/>
        <w:keepNext/>
        <w:ind w:left="0" w:hanging="2"/>
        <w:rPr>
          <w:color w:val="auto"/>
        </w:rPr>
      </w:pPr>
      <w:commentRangeStart w:id="55"/>
      <w:r w:rsidRPr="5737BA91">
        <w:rPr>
          <w:b/>
          <w:bCs/>
          <w:color w:val="auto"/>
          <w:highlight w:val="magenta"/>
        </w:rPr>
        <w:t xml:space="preserve">Figura </w:t>
      </w:r>
      <w:r w:rsidRPr="5737BA91">
        <w:rPr>
          <w:b/>
          <w:bCs/>
          <w:color w:val="auto"/>
          <w:highlight w:val="magenta"/>
        </w:rPr>
        <w:fldChar w:fldCharType="begin"/>
      </w:r>
      <w:r w:rsidRPr="5737BA91">
        <w:rPr>
          <w:b/>
          <w:bCs/>
          <w:color w:val="auto"/>
          <w:highlight w:val="magenta"/>
        </w:rPr>
        <w:instrText xml:space="preserve"> SEQ Figura \* ARABIC </w:instrText>
      </w:r>
      <w:r w:rsidRPr="5737BA91">
        <w:rPr>
          <w:b/>
          <w:bCs/>
          <w:color w:val="auto"/>
          <w:highlight w:val="magenta"/>
        </w:rPr>
        <w:fldChar w:fldCharType="separate"/>
      </w:r>
      <w:r w:rsidRPr="5737BA91" w:rsidR="24996F7B">
        <w:rPr>
          <w:b/>
          <w:bCs/>
          <w:noProof/>
          <w:color w:val="auto"/>
          <w:highlight w:val="magenta"/>
        </w:rPr>
        <w:t>6</w:t>
      </w:r>
      <w:r w:rsidRPr="5737BA91">
        <w:rPr>
          <w:b/>
          <w:bCs/>
          <w:color w:val="auto"/>
          <w:highlight w:val="magenta"/>
        </w:rPr>
        <w:fldChar w:fldCharType="end"/>
      </w:r>
      <w:r w:rsidRPr="5737BA91">
        <w:rPr>
          <w:b/>
          <w:bCs/>
          <w:color w:val="auto"/>
          <w:highlight w:val="magenta"/>
        </w:rPr>
        <w:t>.</w:t>
      </w:r>
      <w:r w:rsidRPr="5737BA91">
        <w:rPr>
          <w:color w:val="auto"/>
          <w:highlight w:val="magenta"/>
        </w:rPr>
        <w:t xml:space="preserve"> Proceso según su naturaleza</w:t>
      </w:r>
      <w:commentRangeEnd w:id="55"/>
      <w:r>
        <w:commentReference w:id="55"/>
      </w:r>
    </w:p>
    <w:tbl>
      <w:tblPr>
        <w:tblStyle w:val="afff2"/>
        <w:tblpPr w:leftFromText="141" w:rightFromText="141" w:vertAnchor="text" w:horzAnchor="margin" w:tblpY="-61"/>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0169D0" w:rsidTr="000169D0" w14:paraId="61B4B3C2" w14:textId="77777777">
        <w:tc>
          <w:tcPr>
            <w:tcW w:w="9544" w:type="dxa"/>
            <w:shd w:val="clear" w:color="auto" w:fill="C45911"/>
          </w:tcPr>
          <w:p w:rsidR="000169D0" w:rsidP="000169D0" w:rsidRDefault="00CA0617" w14:paraId="6D18E3E6" w14:textId="77777777">
            <w:pPr>
              <w:ind w:left="0" w:hanging="2"/>
              <w:jc w:val="center"/>
              <w:textDirection w:val="lrTb"/>
              <w:rPr>
                <w:sz w:val="20"/>
                <w:szCs w:val="20"/>
              </w:rPr>
            </w:pPr>
            <w:sdt>
              <w:sdtPr>
                <w:tag w:val="goog_rdk_43"/>
                <w:id w:val="573088744"/>
              </w:sdtPr>
              <w:sdtEndPr/>
              <w:sdtContent>
                <w:commentRangeStart w:id="56"/>
              </w:sdtContent>
            </w:sdt>
            <w:r w:rsidR="000169D0">
              <w:rPr>
                <w:sz w:val="20"/>
                <w:szCs w:val="20"/>
              </w:rPr>
              <w:t>Recursos</w:t>
            </w:r>
            <w:commentRangeEnd w:id="56"/>
            <w:r w:rsidR="000169D0">
              <w:commentReference w:id="56"/>
            </w:r>
            <w:r w:rsidR="000169D0">
              <w:rPr>
                <w:sz w:val="20"/>
                <w:szCs w:val="20"/>
              </w:rPr>
              <w:t xml:space="preserve"> de aprendizaje</w:t>
            </w:r>
          </w:p>
          <w:p w:rsidR="000169D0" w:rsidP="000169D0" w:rsidRDefault="000169D0" w14:paraId="6EEBDEB8" w14:textId="77777777">
            <w:pPr>
              <w:ind w:left="0" w:hanging="2"/>
              <w:jc w:val="center"/>
              <w:textDirection w:val="lrTb"/>
              <w:rPr>
                <w:sz w:val="20"/>
                <w:szCs w:val="20"/>
              </w:rPr>
            </w:pPr>
            <w:r>
              <w:rPr>
                <w:sz w:val="20"/>
                <w:szCs w:val="20"/>
              </w:rPr>
              <w:t>Infografía interactiva</w:t>
            </w:r>
          </w:p>
          <w:p w:rsidR="000169D0" w:rsidP="000169D0" w:rsidRDefault="000169D0" w14:paraId="69CC35E6" w14:textId="77777777">
            <w:pPr>
              <w:ind w:left="0" w:hanging="2"/>
              <w:jc w:val="center"/>
              <w:textDirection w:val="lrTb"/>
              <w:rPr>
                <w:sz w:val="20"/>
                <w:szCs w:val="20"/>
              </w:rPr>
            </w:pPr>
            <w:r>
              <w:rPr>
                <w:sz w:val="20"/>
                <w:szCs w:val="20"/>
              </w:rPr>
              <w:t>DI_CF010_1.4_Naturaleza</w:t>
            </w:r>
          </w:p>
          <w:p w:rsidR="000169D0" w:rsidP="000169D0" w:rsidRDefault="000169D0" w14:paraId="5A3C9889" w14:textId="77777777">
            <w:pPr>
              <w:ind w:left="0" w:hanging="2"/>
              <w:jc w:val="center"/>
              <w:textDirection w:val="lrTb"/>
              <w:rPr>
                <w:sz w:val="20"/>
                <w:szCs w:val="20"/>
              </w:rPr>
            </w:pPr>
            <w:r>
              <w:object w:dxaOrig="1311" w:dyaOrig="849" w14:anchorId="06119F4C">
                <v:shape id="_x0000_i1027" style="width:75.75pt;height:48.75pt;visibility:visible" o:ole="" type="#_x0000_t75">
                  <v:imagedata o:title="" r:id="rId27"/>
                  <v:path o:extrusionok="t"/>
                </v:shape>
                <o:OLEObject Type="Embed" ProgID="PowerPoint.Show.8" ShapeID="_x0000_i1027" DrawAspect="Content" ObjectID="_1779889728" r:id="rId28"/>
              </w:object>
            </w:r>
          </w:p>
        </w:tc>
      </w:tr>
    </w:tbl>
    <w:p w:rsidR="00F04D23" w:rsidRDefault="00F04D23" w14:paraId="00000226" w14:textId="77777777">
      <w:pPr>
        <w:ind w:left="0" w:hanging="2"/>
        <w:jc w:val="both"/>
        <w:rPr>
          <w:sz w:val="20"/>
          <w:szCs w:val="20"/>
        </w:rPr>
      </w:pPr>
    </w:p>
    <w:p w:rsidR="00F04D23" w:rsidRDefault="00F04D23" w14:paraId="00000227" w14:textId="77777777">
      <w:pPr>
        <w:ind w:left="0" w:hanging="2"/>
        <w:jc w:val="both"/>
        <w:rPr>
          <w:sz w:val="20"/>
          <w:szCs w:val="20"/>
        </w:rPr>
      </w:pPr>
    </w:p>
    <w:p w:rsidR="00F04D23" w:rsidRDefault="009B3C90" w14:paraId="00000228" w14:textId="77777777">
      <w:pPr>
        <w:numPr>
          <w:ilvl w:val="0"/>
          <w:numId w:val="10"/>
        </w:numPr>
        <w:pBdr>
          <w:top w:val="nil"/>
          <w:left w:val="nil"/>
          <w:bottom w:val="nil"/>
          <w:right w:val="nil"/>
          <w:between w:val="nil"/>
        </w:pBdr>
        <w:ind w:left="0" w:hanging="2"/>
        <w:jc w:val="both"/>
        <w:rPr>
          <w:color w:val="000000"/>
          <w:sz w:val="20"/>
          <w:szCs w:val="20"/>
        </w:rPr>
      </w:pPr>
      <w:r>
        <w:rPr>
          <w:b/>
          <w:color w:val="000000"/>
          <w:sz w:val="20"/>
          <w:szCs w:val="20"/>
        </w:rPr>
        <w:t>Según su desempeño</w:t>
      </w:r>
    </w:p>
    <w:p w:rsidR="00F04D23" w:rsidRDefault="00F04D23" w14:paraId="00000229" w14:textId="77777777">
      <w:pPr>
        <w:pBdr>
          <w:top w:val="nil"/>
          <w:left w:val="nil"/>
          <w:bottom w:val="nil"/>
          <w:right w:val="nil"/>
          <w:between w:val="nil"/>
        </w:pBdr>
        <w:ind w:left="0" w:hanging="2"/>
        <w:jc w:val="both"/>
        <w:rPr>
          <w:color w:val="000000"/>
          <w:sz w:val="20"/>
          <w:szCs w:val="20"/>
        </w:rPr>
      </w:pPr>
    </w:p>
    <w:p w:rsidR="00F04D23" w:rsidRDefault="009B3C90" w14:paraId="0000022A" w14:textId="77777777">
      <w:pPr>
        <w:pBdr>
          <w:top w:val="nil"/>
          <w:left w:val="nil"/>
          <w:bottom w:val="nil"/>
          <w:right w:val="nil"/>
          <w:between w:val="nil"/>
        </w:pBdr>
        <w:ind w:left="0" w:hanging="2"/>
        <w:jc w:val="both"/>
        <w:rPr>
          <w:color w:val="000000"/>
          <w:sz w:val="20"/>
          <w:szCs w:val="20"/>
        </w:rPr>
      </w:pPr>
      <w:r>
        <w:rPr>
          <w:color w:val="000000"/>
          <w:sz w:val="20"/>
          <w:szCs w:val="20"/>
        </w:rPr>
        <w:t>Otra forma de identificar los procesos organizacionales tiene que ver directamente con el desempeño en cada una de las áreas, por lo que le invito a revisar el siguiente contenido.</w:t>
      </w:r>
    </w:p>
    <w:p w:rsidR="00F04D23" w:rsidRDefault="00F04D23" w14:paraId="0000022B" w14:textId="77777777">
      <w:pPr>
        <w:pBdr>
          <w:top w:val="nil"/>
          <w:left w:val="nil"/>
          <w:bottom w:val="nil"/>
          <w:right w:val="nil"/>
          <w:between w:val="nil"/>
        </w:pBdr>
        <w:spacing w:after="160"/>
        <w:ind w:left="0" w:hanging="2"/>
        <w:jc w:val="both"/>
        <w:rPr>
          <w:color w:val="000000"/>
          <w:sz w:val="20"/>
          <w:szCs w:val="20"/>
        </w:rPr>
      </w:pPr>
    </w:p>
    <w:tbl>
      <w:tblPr>
        <w:tblStyle w:val="afff3"/>
        <w:tblW w:w="9370" w:type="dxa"/>
        <w:tblInd w:w="2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370"/>
      </w:tblGrid>
      <w:tr w:rsidR="00F04D23" w14:paraId="7D761F69" w14:textId="77777777">
        <w:tc>
          <w:tcPr>
            <w:tcW w:w="9370" w:type="dxa"/>
            <w:shd w:val="clear" w:color="auto" w:fill="C45911"/>
          </w:tcPr>
          <w:p w:rsidR="00F04D23" w:rsidRDefault="009B3C90" w14:paraId="0000022C" w14:textId="77777777">
            <w:pPr>
              <w:pBdr>
                <w:top w:val="nil"/>
                <w:left w:val="nil"/>
                <w:bottom w:val="nil"/>
                <w:right w:val="nil"/>
                <w:between w:val="nil"/>
              </w:pBdr>
              <w:ind w:left="0" w:hanging="2"/>
              <w:jc w:val="center"/>
              <w:rPr>
                <w:color w:val="000000"/>
                <w:sz w:val="20"/>
                <w:szCs w:val="20"/>
              </w:rPr>
            </w:pPr>
            <w:r>
              <w:rPr>
                <w:color w:val="000000"/>
                <w:sz w:val="20"/>
                <w:szCs w:val="20"/>
              </w:rPr>
              <w:t>Recurso de aprend</w:t>
            </w:r>
            <w:sdt>
              <w:sdtPr>
                <w:tag w:val="goog_rdk_44"/>
                <w:id w:val="-1180965959"/>
              </w:sdtPr>
              <w:sdtEndPr/>
              <w:sdtContent>
                <w:commentRangeStart w:id="57"/>
              </w:sdtContent>
            </w:sdt>
            <w:r>
              <w:rPr>
                <w:color w:val="000000"/>
                <w:sz w:val="20"/>
                <w:szCs w:val="20"/>
              </w:rPr>
              <w:t>izaje</w:t>
            </w:r>
            <w:commentRangeEnd w:id="57"/>
            <w:r>
              <w:commentReference w:id="57"/>
            </w:r>
          </w:p>
          <w:p w:rsidR="00F04D23" w:rsidRDefault="009B3C90" w14:paraId="0000022D" w14:textId="77777777">
            <w:pPr>
              <w:pBdr>
                <w:top w:val="nil"/>
                <w:left w:val="nil"/>
                <w:bottom w:val="nil"/>
                <w:right w:val="nil"/>
                <w:between w:val="nil"/>
              </w:pBdr>
              <w:ind w:left="0" w:hanging="2"/>
              <w:jc w:val="center"/>
              <w:rPr>
                <w:color w:val="000000"/>
                <w:sz w:val="20"/>
                <w:szCs w:val="20"/>
              </w:rPr>
            </w:pPr>
            <w:r>
              <w:rPr>
                <w:color w:val="000000"/>
                <w:sz w:val="20"/>
                <w:szCs w:val="20"/>
              </w:rPr>
              <w:t>DI_CF010_1.4_Desempeño</w:t>
            </w:r>
          </w:p>
          <w:p w:rsidR="00F04D23" w:rsidRDefault="009B3C90" w14:paraId="0000022E" w14:textId="77777777">
            <w:pPr>
              <w:pBdr>
                <w:top w:val="nil"/>
                <w:left w:val="nil"/>
                <w:bottom w:val="nil"/>
                <w:right w:val="nil"/>
                <w:between w:val="nil"/>
              </w:pBdr>
              <w:ind w:left="0" w:hanging="2"/>
              <w:jc w:val="center"/>
              <w:rPr>
                <w:color w:val="000000"/>
                <w:sz w:val="20"/>
                <w:szCs w:val="20"/>
              </w:rPr>
            </w:pPr>
            <w:r>
              <w:rPr>
                <w:color w:val="000000"/>
                <w:sz w:val="20"/>
                <w:szCs w:val="20"/>
              </w:rPr>
              <w:t>Pestañas</w:t>
            </w:r>
          </w:p>
        </w:tc>
      </w:tr>
    </w:tbl>
    <w:p w:rsidR="00F04D23" w:rsidRDefault="00F04D23" w14:paraId="0000022F" w14:textId="77777777">
      <w:pPr>
        <w:pBdr>
          <w:top w:val="nil"/>
          <w:left w:val="nil"/>
          <w:bottom w:val="nil"/>
          <w:right w:val="nil"/>
          <w:between w:val="nil"/>
        </w:pBdr>
        <w:spacing w:after="160"/>
        <w:ind w:left="0" w:hanging="2"/>
        <w:jc w:val="both"/>
        <w:rPr>
          <w:color w:val="000000"/>
          <w:sz w:val="20"/>
          <w:szCs w:val="20"/>
        </w:rPr>
      </w:pPr>
    </w:p>
    <w:p w:rsidR="00F04D23" w:rsidRDefault="009B3C90" w14:paraId="00000230" w14:textId="77777777">
      <w:pPr>
        <w:ind w:left="0" w:hanging="2"/>
        <w:jc w:val="both"/>
        <w:rPr>
          <w:sz w:val="20"/>
          <w:szCs w:val="20"/>
        </w:rPr>
      </w:pPr>
      <w:r>
        <w:rPr>
          <w:sz w:val="20"/>
          <w:szCs w:val="20"/>
        </w:rPr>
        <w:t>Por lo anterior, se hace necesario trabajar el tema de mapa de procesos porque toma gran importancia en la organización empresarial, por lo que se ampliará a continuación.</w:t>
      </w:r>
    </w:p>
    <w:p w:rsidR="00F04D23" w:rsidRDefault="00F04D23" w14:paraId="00000231" w14:textId="77777777">
      <w:pPr>
        <w:ind w:left="0" w:hanging="2"/>
        <w:jc w:val="both"/>
        <w:rPr>
          <w:sz w:val="20"/>
          <w:szCs w:val="20"/>
        </w:rPr>
      </w:pPr>
    </w:p>
    <w:p w:rsidR="00F04D23" w:rsidRDefault="009B3C90" w14:paraId="00000232" w14:textId="77777777">
      <w:pPr>
        <w:ind w:left="0" w:hanging="2"/>
        <w:jc w:val="both"/>
        <w:rPr>
          <w:sz w:val="20"/>
          <w:szCs w:val="20"/>
        </w:rPr>
      </w:pPr>
      <w:r>
        <w:rPr>
          <w:b/>
          <w:sz w:val="20"/>
          <w:szCs w:val="20"/>
        </w:rPr>
        <w:t>Mapa de Procesos</w:t>
      </w:r>
    </w:p>
    <w:p w:rsidR="00F04D23" w:rsidRDefault="00F04D23" w14:paraId="00000233" w14:textId="77777777">
      <w:pPr>
        <w:ind w:left="0" w:hanging="2"/>
        <w:jc w:val="both"/>
        <w:rPr>
          <w:sz w:val="20"/>
          <w:szCs w:val="20"/>
        </w:rPr>
      </w:pPr>
    </w:p>
    <w:p w:rsidR="00F04D23" w:rsidRDefault="009B3C90" w14:paraId="00000234" w14:textId="77777777">
      <w:pPr>
        <w:ind w:left="0" w:hanging="2"/>
        <w:jc w:val="both"/>
        <w:rPr>
          <w:sz w:val="20"/>
          <w:szCs w:val="20"/>
        </w:rPr>
      </w:pPr>
      <w:r>
        <w:rPr>
          <w:sz w:val="20"/>
          <w:szCs w:val="20"/>
        </w:rPr>
        <w:t xml:space="preserve">Este escribe visualmente el flujo de trabajo, mostrando una serie de eventos que producen un resultado final, también se denomina diagrama de flujo, diagrama de flujo de proceso, diagrama de proceso, modelo de proceso o diagrama de flujo de proceso y cumple las siguientes funciones:  </w:t>
      </w:r>
    </w:p>
    <w:p w:rsidR="00F04D23" w:rsidRDefault="00F04D23" w14:paraId="00000235" w14:textId="77777777">
      <w:pPr>
        <w:ind w:left="0" w:hanging="2"/>
        <w:jc w:val="both"/>
        <w:rPr>
          <w:sz w:val="20"/>
          <w:szCs w:val="20"/>
        </w:rPr>
      </w:pPr>
    </w:p>
    <w:p w:rsidR="00F04D23" w:rsidRDefault="00CA0617" w14:paraId="00000236" w14:textId="77777777">
      <w:pPr>
        <w:numPr>
          <w:ilvl w:val="0"/>
          <w:numId w:val="10"/>
        </w:numPr>
        <w:ind w:left="0" w:hanging="2"/>
        <w:jc w:val="both"/>
        <w:rPr>
          <w:sz w:val="20"/>
          <w:szCs w:val="20"/>
        </w:rPr>
      </w:pPr>
      <w:sdt>
        <w:sdtPr>
          <w:tag w:val="goog_rdk_45"/>
          <w:id w:val="1866408245"/>
        </w:sdtPr>
        <w:sdtEndPr/>
        <w:sdtContent>
          <w:commentRangeStart w:id="58"/>
        </w:sdtContent>
      </w:sdt>
      <w:r w:rsidR="009B3C90">
        <w:rPr>
          <w:sz w:val="20"/>
          <w:szCs w:val="20"/>
        </w:rPr>
        <w:t xml:space="preserve">Brinda información sobre un proceso, ayuda a los equipos a intercambiar ideas para mejorar el proceso, aumenta la comunicación y proporciona documentación del proceso. </w:t>
      </w:r>
    </w:p>
    <w:p w:rsidR="00F04D23" w:rsidRDefault="009B3C90" w14:paraId="00000237" w14:textId="77777777">
      <w:pPr>
        <w:numPr>
          <w:ilvl w:val="0"/>
          <w:numId w:val="10"/>
        </w:numPr>
        <w:ind w:left="0" w:hanging="2"/>
        <w:jc w:val="both"/>
        <w:rPr>
          <w:sz w:val="20"/>
          <w:szCs w:val="20"/>
        </w:rPr>
      </w:pPr>
      <w:r>
        <w:rPr>
          <w:sz w:val="20"/>
          <w:szCs w:val="20"/>
        </w:rPr>
        <w:t>Identificará cuellos de botella y retrasos.</w:t>
      </w:r>
    </w:p>
    <w:p w:rsidR="00F04D23" w:rsidRDefault="009B3C90" w14:paraId="00000238" w14:textId="77777777">
      <w:pPr>
        <w:numPr>
          <w:ilvl w:val="0"/>
          <w:numId w:val="10"/>
        </w:numPr>
        <w:ind w:left="0" w:hanging="2"/>
        <w:jc w:val="both"/>
        <w:rPr>
          <w:sz w:val="20"/>
          <w:szCs w:val="20"/>
        </w:rPr>
      </w:pPr>
      <w:r>
        <w:rPr>
          <w:sz w:val="20"/>
          <w:szCs w:val="20"/>
        </w:rPr>
        <w:t xml:space="preserve">Ayuda a definir los límites del proceso, la propiedad, las responsabilidades y las medidas de eficacia del proceso en el que las organizaciones, con el fin de que las empresas mejoren la eficiencia. </w:t>
      </w:r>
      <w:commentRangeEnd w:id="58"/>
      <w:r>
        <w:commentReference w:id="58"/>
      </w:r>
    </w:p>
    <w:p w:rsidR="00F04D23" w:rsidRDefault="00F04D23" w14:paraId="00000239" w14:textId="77777777">
      <w:pPr>
        <w:ind w:left="0" w:hanging="2"/>
        <w:jc w:val="both"/>
        <w:rPr>
          <w:sz w:val="20"/>
          <w:szCs w:val="20"/>
        </w:rPr>
      </w:pPr>
    </w:p>
    <w:p w:rsidR="00F04D23" w:rsidRDefault="009B3C90" w14:paraId="0000023A" w14:textId="77777777">
      <w:pPr>
        <w:ind w:left="0" w:hanging="2"/>
        <w:jc w:val="both"/>
        <w:rPr>
          <w:sz w:val="20"/>
          <w:szCs w:val="20"/>
        </w:rPr>
      </w:pPr>
      <w:r>
        <w:rPr>
          <w:sz w:val="20"/>
          <w:szCs w:val="20"/>
        </w:rPr>
        <w:t>Aquí se hace necesario conocer cuáles son los beneficios del mapa de procesos en las organizaciones y por qué son indispensables en los procesos de sistemas de gestión de calidad, veamos el siguiente listado:</w:t>
      </w:r>
    </w:p>
    <w:p w:rsidR="00F04D23" w:rsidRDefault="00F04D23" w14:paraId="0000023B" w14:textId="77777777">
      <w:pPr>
        <w:ind w:left="0" w:hanging="2"/>
        <w:jc w:val="both"/>
        <w:rPr>
          <w:sz w:val="20"/>
          <w:szCs w:val="20"/>
        </w:rPr>
      </w:pPr>
    </w:p>
    <w:p w:rsidR="00F04D23" w:rsidRDefault="00CA0617" w14:paraId="0000023C" w14:textId="77777777">
      <w:pPr>
        <w:numPr>
          <w:ilvl w:val="0"/>
          <w:numId w:val="3"/>
        </w:numPr>
        <w:pBdr>
          <w:top w:val="nil"/>
          <w:left w:val="nil"/>
          <w:bottom w:val="nil"/>
          <w:right w:val="nil"/>
          <w:between w:val="nil"/>
        </w:pBdr>
        <w:ind w:left="0" w:hanging="2"/>
        <w:jc w:val="both"/>
        <w:rPr>
          <w:color w:val="000000"/>
          <w:sz w:val="20"/>
          <w:szCs w:val="20"/>
        </w:rPr>
      </w:pPr>
      <w:sdt>
        <w:sdtPr>
          <w:tag w:val="goog_rdk_46"/>
          <w:id w:val="191508193"/>
        </w:sdtPr>
        <w:sdtEndPr/>
        <w:sdtContent>
          <w:commentRangeStart w:id="59"/>
        </w:sdtContent>
      </w:sdt>
      <w:r w:rsidR="009B3C90">
        <w:rPr>
          <w:color w:val="000000"/>
          <w:sz w:val="20"/>
          <w:szCs w:val="20"/>
        </w:rPr>
        <w:t>Inciden en los desperdicios.</w:t>
      </w:r>
    </w:p>
    <w:p w:rsidR="00F04D23" w:rsidRDefault="009B3C90" w14:paraId="0000023D" w14:textId="77777777">
      <w:pPr>
        <w:numPr>
          <w:ilvl w:val="0"/>
          <w:numId w:val="3"/>
        </w:numPr>
        <w:pBdr>
          <w:top w:val="nil"/>
          <w:left w:val="nil"/>
          <w:bottom w:val="nil"/>
          <w:right w:val="nil"/>
          <w:between w:val="nil"/>
        </w:pBdr>
        <w:ind w:left="0" w:hanging="2"/>
        <w:jc w:val="both"/>
        <w:rPr>
          <w:color w:val="000000"/>
          <w:sz w:val="20"/>
          <w:szCs w:val="20"/>
        </w:rPr>
      </w:pPr>
      <w:r>
        <w:rPr>
          <w:color w:val="000000"/>
          <w:sz w:val="20"/>
          <w:szCs w:val="20"/>
        </w:rPr>
        <w:t>Agilizan los procesos de trabajo y genera comprensión.</w:t>
      </w:r>
    </w:p>
    <w:p w:rsidR="00F04D23" w:rsidRDefault="009B3C90" w14:paraId="0000023E" w14:textId="77777777">
      <w:pPr>
        <w:numPr>
          <w:ilvl w:val="0"/>
          <w:numId w:val="3"/>
        </w:numPr>
        <w:pBdr>
          <w:top w:val="nil"/>
          <w:left w:val="nil"/>
          <w:bottom w:val="nil"/>
          <w:right w:val="nil"/>
          <w:between w:val="nil"/>
        </w:pBdr>
        <w:ind w:left="0" w:hanging="2"/>
        <w:jc w:val="both"/>
        <w:rPr>
          <w:color w:val="000000"/>
          <w:sz w:val="20"/>
          <w:szCs w:val="20"/>
        </w:rPr>
      </w:pPr>
      <w:r>
        <w:rPr>
          <w:color w:val="000000"/>
          <w:sz w:val="20"/>
          <w:szCs w:val="20"/>
        </w:rPr>
        <w:t xml:space="preserve">Permiten comunicar visualmente los detalles importantes de un proceso </w:t>
      </w:r>
    </w:p>
    <w:p w:rsidR="00F04D23" w:rsidRDefault="009B3C90" w14:paraId="0000023F" w14:textId="77777777">
      <w:pPr>
        <w:numPr>
          <w:ilvl w:val="0"/>
          <w:numId w:val="3"/>
        </w:numPr>
        <w:pBdr>
          <w:top w:val="nil"/>
          <w:left w:val="nil"/>
          <w:bottom w:val="nil"/>
          <w:right w:val="nil"/>
          <w:between w:val="nil"/>
        </w:pBdr>
        <w:ind w:left="0" w:hanging="2"/>
        <w:jc w:val="both"/>
        <w:rPr>
          <w:color w:val="000000"/>
          <w:sz w:val="20"/>
          <w:szCs w:val="20"/>
        </w:rPr>
      </w:pPr>
      <w:r>
        <w:rPr>
          <w:color w:val="000000"/>
          <w:sz w:val="20"/>
          <w:szCs w:val="20"/>
        </w:rPr>
        <w:t>Amplían la comprensión de un proceso.</w:t>
      </w:r>
    </w:p>
    <w:p w:rsidR="00F04D23" w:rsidRDefault="009B3C90" w14:paraId="00000240" w14:textId="77777777">
      <w:pPr>
        <w:numPr>
          <w:ilvl w:val="0"/>
          <w:numId w:val="3"/>
        </w:numPr>
        <w:pBdr>
          <w:top w:val="nil"/>
          <w:left w:val="nil"/>
          <w:bottom w:val="nil"/>
          <w:right w:val="nil"/>
          <w:between w:val="nil"/>
        </w:pBdr>
        <w:ind w:left="0" w:hanging="2"/>
        <w:jc w:val="both"/>
        <w:rPr>
          <w:color w:val="000000"/>
          <w:sz w:val="20"/>
          <w:szCs w:val="20"/>
        </w:rPr>
      </w:pPr>
      <w:r>
        <w:rPr>
          <w:color w:val="000000"/>
          <w:sz w:val="20"/>
          <w:szCs w:val="20"/>
        </w:rPr>
        <w:t>Examinan cómo se podría optimizar un proceso.</w:t>
      </w:r>
    </w:p>
    <w:p w:rsidR="00F04D23" w:rsidRDefault="009B3C90" w14:paraId="00000241" w14:textId="77777777">
      <w:pPr>
        <w:numPr>
          <w:ilvl w:val="0"/>
          <w:numId w:val="3"/>
        </w:numPr>
        <w:pBdr>
          <w:top w:val="nil"/>
          <w:left w:val="nil"/>
          <w:bottom w:val="nil"/>
          <w:right w:val="nil"/>
          <w:between w:val="nil"/>
        </w:pBdr>
        <w:ind w:left="0" w:hanging="2"/>
        <w:jc w:val="both"/>
        <w:rPr>
          <w:color w:val="000000"/>
          <w:sz w:val="20"/>
          <w:szCs w:val="20"/>
        </w:rPr>
      </w:pPr>
      <w:r>
        <w:rPr>
          <w:color w:val="000000"/>
          <w:sz w:val="20"/>
          <w:szCs w:val="20"/>
        </w:rPr>
        <w:t>Mejoran la comunicación entre personas involucradas en el mismo proceso.</w:t>
      </w:r>
    </w:p>
    <w:p w:rsidR="00F04D23" w:rsidRDefault="009B3C90" w14:paraId="00000242" w14:textId="77777777">
      <w:pPr>
        <w:numPr>
          <w:ilvl w:val="0"/>
          <w:numId w:val="3"/>
        </w:numPr>
        <w:pBdr>
          <w:top w:val="nil"/>
          <w:left w:val="nil"/>
          <w:bottom w:val="nil"/>
          <w:right w:val="nil"/>
          <w:between w:val="nil"/>
        </w:pBdr>
        <w:spacing w:after="160"/>
        <w:ind w:left="0" w:hanging="2"/>
        <w:jc w:val="both"/>
        <w:rPr>
          <w:color w:val="000000"/>
          <w:sz w:val="20"/>
          <w:szCs w:val="20"/>
        </w:rPr>
      </w:pPr>
      <w:r>
        <w:rPr>
          <w:color w:val="000000"/>
          <w:sz w:val="20"/>
          <w:szCs w:val="20"/>
        </w:rPr>
        <w:t xml:space="preserve">Proporcionan documentación del proceso. </w:t>
      </w:r>
      <w:commentRangeEnd w:id="59"/>
      <w:r>
        <w:commentReference w:id="59"/>
      </w:r>
    </w:p>
    <w:p w:rsidR="00F04D23" w:rsidRDefault="009B3C90" w14:paraId="00000243" w14:textId="77777777">
      <w:pPr>
        <w:ind w:left="0" w:hanging="2"/>
        <w:jc w:val="both"/>
        <w:rPr>
          <w:sz w:val="20"/>
          <w:szCs w:val="20"/>
        </w:rPr>
      </w:pPr>
      <w:r>
        <w:rPr>
          <w:sz w:val="20"/>
          <w:szCs w:val="20"/>
        </w:rPr>
        <w:t>En su proceso de aprendizaje es importante conocer la simbología del mapa de procesos o diagrama de procesos, con el fin de que cuando haga uso de este tipo de herramienta pueda aplicar los conocimientos de forma correcta.</w:t>
      </w:r>
    </w:p>
    <w:p w:rsidR="00F04D23" w:rsidRDefault="00F04D23" w14:paraId="00000244" w14:textId="77777777">
      <w:pPr>
        <w:ind w:left="0" w:hanging="2"/>
        <w:jc w:val="both"/>
        <w:rPr>
          <w:sz w:val="20"/>
          <w:szCs w:val="20"/>
        </w:rPr>
      </w:pPr>
    </w:p>
    <w:p w:rsidR="00F04D23" w:rsidRDefault="009B3C90" w14:paraId="00000245" w14:textId="77777777">
      <w:pPr>
        <w:ind w:left="0" w:hanging="2"/>
        <w:jc w:val="both"/>
        <w:rPr>
          <w:sz w:val="20"/>
          <w:szCs w:val="20"/>
        </w:rPr>
      </w:pPr>
      <w:r>
        <w:rPr>
          <w:sz w:val="20"/>
          <w:szCs w:val="20"/>
        </w:rPr>
        <w:t>Los símbolos primordiales se utilizan en un mapa de procesos para describir los elementos clave del proceso. Cada elemento del proceso está representado por un símbolo específico, como: una flecha, un círculo, un rombo o flecha de bloque, un cuadro, un óvalo o un rectángulo que se utilizan para trazar o dibujar mapas de procesos, a continuación, podrá conocer cuáles son, cuál es su forma gráfica y lo que representan dentro del diseño:</w:t>
      </w:r>
    </w:p>
    <w:p w:rsidR="00F04D23" w:rsidRDefault="00F04D23" w14:paraId="00000246" w14:textId="77777777">
      <w:pPr>
        <w:ind w:left="0" w:hanging="2"/>
        <w:jc w:val="both"/>
        <w:rPr>
          <w:sz w:val="20"/>
          <w:szCs w:val="20"/>
        </w:rPr>
      </w:pPr>
    </w:p>
    <w:tbl>
      <w:tblPr>
        <w:tblStyle w:val="afff4"/>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053BFDBF" w14:textId="77777777">
        <w:tc>
          <w:tcPr>
            <w:tcW w:w="9544" w:type="dxa"/>
            <w:shd w:val="clear" w:color="auto" w:fill="C45911"/>
          </w:tcPr>
          <w:p w:rsidR="00F04D23" w:rsidRDefault="00CA0617" w14:paraId="00000247" w14:textId="77777777">
            <w:pPr>
              <w:ind w:left="0" w:hanging="2"/>
              <w:jc w:val="center"/>
              <w:rPr>
                <w:sz w:val="20"/>
                <w:szCs w:val="20"/>
              </w:rPr>
            </w:pPr>
            <w:sdt>
              <w:sdtPr>
                <w:tag w:val="goog_rdk_47"/>
                <w:id w:val="-1316492596"/>
              </w:sdtPr>
              <w:sdtEndPr/>
              <w:sdtContent/>
            </w:sdt>
            <w:r w:rsidR="009B3C90">
              <w:rPr>
                <w:sz w:val="20"/>
                <w:szCs w:val="20"/>
              </w:rPr>
              <w:t>Recurso</w:t>
            </w:r>
          </w:p>
          <w:p w:rsidR="00F04D23" w:rsidRDefault="009B3C90" w14:paraId="00000248" w14:textId="77777777">
            <w:pPr>
              <w:ind w:left="0" w:hanging="2"/>
              <w:jc w:val="center"/>
              <w:rPr>
                <w:sz w:val="20"/>
                <w:szCs w:val="20"/>
              </w:rPr>
            </w:pPr>
            <w:r>
              <w:rPr>
                <w:sz w:val="20"/>
                <w:szCs w:val="20"/>
              </w:rPr>
              <w:t>Slider de imágenes.</w:t>
            </w:r>
          </w:p>
        </w:tc>
      </w:tr>
    </w:tbl>
    <w:p w:rsidR="00F04D23" w:rsidRDefault="00F04D23" w14:paraId="0000024A" w14:textId="77777777">
      <w:pPr>
        <w:ind w:left="0" w:hanging="2"/>
        <w:jc w:val="both"/>
        <w:rPr>
          <w:sz w:val="20"/>
          <w:szCs w:val="20"/>
        </w:rPr>
      </w:pPr>
    </w:p>
    <w:tbl>
      <w:tblPr>
        <w:tblStyle w:val="afff5"/>
        <w:tblW w:w="960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414"/>
        <w:gridCol w:w="5192"/>
      </w:tblGrid>
      <w:tr w:rsidR="00F04D23" w14:paraId="1163F3FE" w14:textId="77777777">
        <w:tc>
          <w:tcPr>
            <w:tcW w:w="4414" w:type="dxa"/>
          </w:tcPr>
          <w:p w:rsidR="00F04D23" w:rsidRDefault="009B3C90" w14:paraId="0000024B" w14:textId="77777777">
            <w:pPr>
              <w:ind w:left="0" w:hanging="2"/>
              <w:jc w:val="both"/>
              <w:rPr>
                <w:sz w:val="20"/>
                <w:szCs w:val="20"/>
              </w:rPr>
            </w:pPr>
            <w:r>
              <w:rPr>
                <w:sz w:val="20"/>
                <w:szCs w:val="20"/>
              </w:rPr>
              <w:t>Óvalos</w:t>
            </w:r>
            <w:r>
              <w:rPr>
                <w:noProof/>
              </w:rPr>
              <mc:AlternateContent>
                <mc:Choice Requires="wpg">
                  <w:drawing>
                    <wp:anchor distT="0" distB="0" distL="114300" distR="114300" simplePos="0" relativeHeight="251650560" behindDoc="0" locked="0" layoutInCell="1" hidden="0" allowOverlap="1" wp14:anchorId="34850FD9" wp14:editId="6FBDD890">
                      <wp:simplePos x="0" y="0"/>
                      <wp:positionH relativeFrom="column">
                        <wp:posOffset>165100</wp:posOffset>
                      </wp:positionH>
                      <wp:positionV relativeFrom="paragraph">
                        <wp:posOffset>139700</wp:posOffset>
                      </wp:positionV>
                      <wp:extent cx="939800" cy="330200"/>
                      <wp:effectExtent l="0" t="0" r="0" b="0"/>
                      <wp:wrapNone/>
                      <wp:docPr id="1052" name="Diagrama de flujo: terminador 1052"/>
                      <wp:cNvGraphicFramePr/>
                      <a:graphic xmlns:a="http://schemas.openxmlformats.org/drawingml/2006/main">
                        <a:graphicData uri="http://schemas.microsoft.com/office/word/2010/wordprocessingShape">
                          <wps:wsp>
                            <wps:cNvSpPr/>
                            <wps:spPr>
                              <a:xfrm>
                                <a:off x="4882450" y="3621250"/>
                                <a:ext cx="927100" cy="317500"/>
                              </a:xfrm>
                              <a:prstGeom prst="flowChartTerminator">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7CB6F1B7"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1AA9F9B1" wp14:editId="7777777">
                      <wp:simplePos x="0" y="0"/>
                      <wp:positionH relativeFrom="column">
                        <wp:posOffset>165100</wp:posOffset>
                      </wp:positionH>
                      <wp:positionV relativeFrom="paragraph">
                        <wp:posOffset>139700</wp:posOffset>
                      </wp:positionV>
                      <wp:extent cx="939800" cy="330200"/>
                      <wp:effectExtent l="0" t="0" r="0" b="0"/>
                      <wp:wrapNone/>
                      <wp:docPr id="1589566590" name="image29.png"/>
                      <a:graphic>
                        <a:graphicData uri="http://schemas.openxmlformats.org/drawingml/2006/picture">
                          <pic:pic>
                            <pic:nvPicPr>
                              <pic:cNvPr id="0" name="image29.png"/>
                              <pic:cNvPicPr preferRelativeResize="0"/>
                            </pic:nvPicPr>
                            <pic:blipFill>
                              <a:blip r:embed="rId29"/>
                              <a:srcRect/>
                              <a:stretch>
                                <a:fillRect/>
                              </a:stretch>
                            </pic:blipFill>
                            <pic:spPr>
                              <a:xfrm>
                                <a:off x="0" y="0"/>
                                <a:ext cx="939800" cy="330200"/>
                              </a:xfrm>
                              <a:prstGeom prst="rect"/>
                              <a:ln/>
                            </pic:spPr>
                          </pic:pic>
                        </a:graphicData>
                      </a:graphic>
                    </wp:anchor>
                  </w:drawing>
                </mc:Fallback>
              </mc:AlternateContent>
            </w:r>
          </w:p>
          <w:p w:rsidR="00F04D23" w:rsidRDefault="00F04D23" w14:paraId="0000024C" w14:textId="77777777">
            <w:pPr>
              <w:ind w:left="0" w:hanging="2"/>
              <w:jc w:val="both"/>
              <w:rPr>
                <w:sz w:val="20"/>
                <w:szCs w:val="20"/>
              </w:rPr>
            </w:pPr>
          </w:p>
          <w:p w:rsidR="00F04D23" w:rsidRDefault="00F04D23" w14:paraId="0000024D" w14:textId="77777777">
            <w:pPr>
              <w:ind w:left="0" w:hanging="2"/>
              <w:jc w:val="both"/>
              <w:rPr>
                <w:sz w:val="20"/>
                <w:szCs w:val="20"/>
              </w:rPr>
            </w:pPr>
          </w:p>
          <w:p w:rsidR="00F04D23" w:rsidRDefault="00F04D23" w14:paraId="0000024E" w14:textId="77777777">
            <w:pPr>
              <w:ind w:left="0" w:hanging="2"/>
              <w:jc w:val="both"/>
              <w:rPr>
                <w:sz w:val="20"/>
                <w:szCs w:val="20"/>
              </w:rPr>
            </w:pPr>
          </w:p>
        </w:tc>
        <w:tc>
          <w:tcPr>
            <w:tcW w:w="5192" w:type="dxa"/>
          </w:tcPr>
          <w:p w:rsidR="00F04D23" w:rsidRDefault="009B3C90" w14:paraId="0000024F" w14:textId="77777777">
            <w:pPr>
              <w:ind w:left="0" w:hanging="2"/>
              <w:jc w:val="both"/>
              <w:rPr>
                <w:sz w:val="20"/>
                <w:szCs w:val="20"/>
              </w:rPr>
            </w:pPr>
            <w:r>
              <w:rPr>
                <w:sz w:val="20"/>
                <w:szCs w:val="20"/>
              </w:rPr>
              <w:t>Expresan el comienzo de un proceso o la finalización de un proceso.</w:t>
            </w:r>
          </w:p>
          <w:p w:rsidR="00F04D23" w:rsidRDefault="00F04D23" w14:paraId="00000250" w14:textId="77777777">
            <w:pPr>
              <w:ind w:left="0" w:hanging="2"/>
              <w:jc w:val="both"/>
              <w:rPr>
                <w:sz w:val="20"/>
                <w:szCs w:val="20"/>
              </w:rPr>
            </w:pPr>
          </w:p>
        </w:tc>
      </w:tr>
      <w:tr w:rsidR="00F04D23" w14:paraId="0D54EFBB" w14:textId="77777777">
        <w:tc>
          <w:tcPr>
            <w:tcW w:w="4414" w:type="dxa"/>
          </w:tcPr>
          <w:p w:rsidR="00F04D23" w:rsidRDefault="009B3C90" w14:paraId="00000251" w14:textId="77777777">
            <w:pPr>
              <w:ind w:left="0" w:hanging="2"/>
              <w:jc w:val="both"/>
              <w:rPr>
                <w:sz w:val="20"/>
                <w:szCs w:val="20"/>
              </w:rPr>
            </w:pPr>
            <w:r>
              <w:rPr>
                <w:sz w:val="20"/>
                <w:szCs w:val="20"/>
              </w:rPr>
              <w:t>Rectángulos</w:t>
            </w:r>
          </w:p>
          <w:p w:rsidR="00F04D23" w:rsidRDefault="009B3C90" w14:paraId="00000252" w14:textId="77777777">
            <w:pPr>
              <w:ind w:left="0" w:hanging="2"/>
              <w:jc w:val="both"/>
              <w:rPr>
                <w:sz w:val="20"/>
                <w:szCs w:val="20"/>
              </w:rPr>
            </w:pPr>
            <w:r>
              <w:rPr>
                <w:noProof/>
              </w:rPr>
              <mc:AlternateContent>
                <mc:Choice Requires="wpg">
                  <w:drawing>
                    <wp:anchor distT="0" distB="0" distL="114300" distR="114300" simplePos="0" relativeHeight="251651584" behindDoc="0" locked="0" layoutInCell="1" hidden="0" allowOverlap="1" wp14:anchorId="6129F942" wp14:editId="224C3704">
                      <wp:simplePos x="0" y="0"/>
                      <wp:positionH relativeFrom="column">
                        <wp:posOffset>152400</wp:posOffset>
                      </wp:positionH>
                      <wp:positionV relativeFrom="paragraph">
                        <wp:posOffset>101600</wp:posOffset>
                      </wp:positionV>
                      <wp:extent cx="857250" cy="374650"/>
                      <wp:effectExtent l="0" t="0" r="0" b="0"/>
                      <wp:wrapNone/>
                      <wp:docPr id="1051" name="Rectángulo 1051"/>
                      <wp:cNvGraphicFramePr/>
                      <a:graphic xmlns:a="http://schemas.openxmlformats.org/drawingml/2006/main">
                        <a:graphicData uri="http://schemas.microsoft.com/office/word/2010/wordprocessingShape">
                          <wps:wsp>
                            <wps:cNvSpPr/>
                            <wps:spPr>
                              <a:xfrm>
                                <a:off x="4923725" y="3599025"/>
                                <a:ext cx="844550" cy="361950"/>
                              </a:xfrm>
                              <a:prstGeom prst="rect">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3B0D6E80"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0F19BC07" wp14:editId="7777777">
                      <wp:simplePos x="0" y="0"/>
                      <wp:positionH relativeFrom="column">
                        <wp:posOffset>152400</wp:posOffset>
                      </wp:positionH>
                      <wp:positionV relativeFrom="paragraph">
                        <wp:posOffset>101600</wp:posOffset>
                      </wp:positionV>
                      <wp:extent cx="857250" cy="374650"/>
                      <wp:effectExtent l="0" t="0" r="0" b="0"/>
                      <wp:wrapNone/>
                      <wp:docPr id="871461299"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857250" cy="374650"/>
                              </a:xfrm>
                              <a:prstGeom prst="rect"/>
                              <a:ln/>
                            </pic:spPr>
                          </pic:pic>
                        </a:graphicData>
                      </a:graphic>
                    </wp:anchor>
                  </w:drawing>
                </mc:Fallback>
              </mc:AlternateContent>
            </w:r>
          </w:p>
          <w:p w:rsidR="00F04D23" w:rsidRDefault="00F04D23" w14:paraId="00000253" w14:textId="77777777">
            <w:pPr>
              <w:ind w:left="0" w:hanging="2"/>
              <w:jc w:val="both"/>
              <w:rPr>
                <w:sz w:val="20"/>
                <w:szCs w:val="20"/>
              </w:rPr>
            </w:pPr>
          </w:p>
          <w:p w:rsidR="00F04D23" w:rsidRDefault="00F04D23" w14:paraId="00000254" w14:textId="77777777">
            <w:pPr>
              <w:ind w:left="0" w:hanging="2"/>
              <w:jc w:val="both"/>
              <w:rPr>
                <w:sz w:val="20"/>
                <w:szCs w:val="20"/>
              </w:rPr>
            </w:pPr>
          </w:p>
          <w:p w:rsidR="00F04D23" w:rsidRDefault="00F04D23" w14:paraId="00000255" w14:textId="77777777">
            <w:pPr>
              <w:ind w:left="0" w:hanging="2"/>
              <w:jc w:val="both"/>
              <w:rPr>
                <w:sz w:val="20"/>
                <w:szCs w:val="20"/>
              </w:rPr>
            </w:pPr>
          </w:p>
        </w:tc>
        <w:tc>
          <w:tcPr>
            <w:tcW w:w="5192" w:type="dxa"/>
          </w:tcPr>
          <w:p w:rsidR="00F04D23" w:rsidRDefault="009B3C90" w14:paraId="00000256" w14:textId="77777777">
            <w:pPr>
              <w:ind w:left="0" w:hanging="2"/>
              <w:jc w:val="both"/>
              <w:rPr>
                <w:sz w:val="20"/>
                <w:szCs w:val="20"/>
              </w:rPr>
            </w:pPr>
            <w:r>
              <w:rPr>
                <w:sz w:val="20"/>
                <w:szCs w:val="20"/>
              </w:rPr>
              <w:t>Expresan una operación o actividad que debe realizarse.</w:t>
            </w:r>
          </w:p>
          <w:p w:rsidR="00F04D23" w:rsidRDefault="00F04D23" w14:paraId="00000257" w14:textId="77777777">
            <w:pPr>
              <w:ind w:left="0" w:hanging="2"/>
              <w:jc w:val="both"/>
              <w:rPr>
                <w:sz w:val="20"/>
                <w:szCs w:val="20"/>
              </w:rPr>
            </w:pPr>
          </w:p>
        </w:tc>
      </w:tr>
      <w:tr w:rsidR="00F04D23" w14:paraId="0E7D9A80" w14:textId="77777777">
        <w:tc>
          <w:tcPr>
            <w:tcW w:w="4414" w:type="dxa"/>
          </w:tcPr>
          <w:p w:rsidR="00F04D23" w:rsidRDefault="009B3C90" w14:paraId="00000258" w14:textId="77777777">
            <w:pPr>
              <w:ind w:left="0" w:hanging="2"/>
              <w:jc w:val="both"/>
              <w:rPr>
                <w:sz w:val="20"/>
                <w:szCs w:val="20"/>
              </w:rPr>
            </w:pPr>
            <w:r>
              <w:rPr>
                <w:sz w:val="20"/>
                <w:szCs w:val="20"/>
              </w:rPr>
              <w:t>Flechas (línea de Flujo)</w:t>
            </w:r>
          </w:p>
          <w:p w:rsidR="00F04D23" w:rsidRDefault="009B3C90" w14:paraId="00000259" w14:textId="77777777">
            <w:pPr>
              <w:ind w:left="0" w:hanging="2"/>
              <w:jc w:val="both"/>
              <w:rPr>
                <w:sz w:val="20"/>
                <w:szCs w:val="20"/>
              </w:rPr>
            </w:pPr>
            <w:r>
              <w:rPr>
                <w:noProof/>
              </w:rPr>
              <mc:AlternateContent>
                <mc:Choice Requires="wps">
                  <w:drawing>
                    <wp:anchor distT="0" distB="0" distL="114300" distR="114300" simplePos="0" relativeHeight="251652608" behindDoc="0" locked="0" layoutInCell="1" hidden="0" allowOverlap="1" wp14:anchorId="60E7465B" wp14:editId="2382E9DA">
                      <wp:simplePos x="0" y="0"/>
                      <wp:positionH relativeFrom="column">
                        <wp:posOffset>165100</wp:posOffset>
                      </wp:positionH>
                      <wp:positionV relativeFrom="paragraph">
                        <wp:posOffset>152400</wp:posOffset>
                      </wp:positionV>
                      <wp:extent cx="6350" cy="28575"/>
                      <wp:effectExtent l="0" t="0" r="0" b="0"/>
                      <wp:wrapNone/>
                      <wp:docPr id="1054" name="Conector recto de flecha 1054"/>
                      <wp:cNvGraphicFramePr/>
                      <a:graphic xmlns:a="http://schemas.openxmlformats.org/drawingml/2006/main">
                        <a:graphicData uri="http://schemas.microsoft.com/office/word/2010/wordprocessingShape">
                          <wps:wsp>
                            <wps:cNvCnPr/>
                            <wps:spPr>
                              <a:xfrm rot="10800000" flipH="1">
                                <a:off x="4844350" y="3776825"/>
                                <a:ext cx="1003300" cy="6350"/>
                              </a:xfrm>
                              <a:prstGeom prst="straightConnector1">
                                <a:avLst/>
                              </a:prstGeom>
                              <a:noFill/>
                              <a:ln w="28575" cap="flat" cmpd="sng">
                                <a:solidFill>
                                  <a:srgbClr val="5B9BD5"/>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2EFE5292" wp14:editId="7777777">
                      <wp:simplePos x="0" y="0"/>
                      <wp:positionH relativeFrom="column">
                        <wp:posOffset>165100</wp:posOffset>
                      </wp:positionH>
                      <wp:positionV relativeFrom="paragraph">
                        <wp:posOffset>152400</wp:posOffset>
                      </wp:positionV>
                      <wp:extent cx="6350" cy="28575"/>
                      <wp:effectExtent l="0" t="0" r="0" b="0"/>
                      <wp:wrapNone/>
                      <wp:docPr id="423151869"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6350" cy="28575"/>
                              </a:xfrm>
                              <a:prstGeom prst="rect"/>
                              <a:ln/>
                            </pic:spPr>
                          </pic:pic>
                        </a:graphicData>
                      </a:graphic>
                    </wp:anchor>
                  </w:drawing>
                </mc:Fallback>
              </mc:AlternateContent>
            </w:r>
          </w:p>
        </w:tc>
        <w:tc>
          <w:tcPr>
            <w:tcW w:w="5192" w:type="dxa"/>
          </w:tcPr>
          <w:p w:rsidR="00F04D23" w:rsidRDefault="009B3C90" w14:paraId="0000025A" w14:textId="77777777">
            <w:pPr>
              <w:ind w:left="0" w:hanging="2"/>
              <w:jc w:val="both"/>
              <w:rPr>
                <w:sz w:val="20"/>
                <w:szCs w:val="20"/>
              </w:rPr>
            </w:pPr>
            <w:r>
              <w:rPr>
                <w:sz w:val="20"/>
                <w:szCs w:val="20"/>
              </w:rPr>
              <w:t>Representan el flujo de dirección, la conexión entre los pasos.</w:t>
            </w:r>
          </w:p>
          <w:p w:rsidR="00F04D23" w:rsidRDefault="00F04D23" w14:paraId="0000025B" w14:textId="77777777">
            <w:pPr>
              <w:ind w:left="0" w:hanging="2"/>
              <w:jc w:val="both"/>
              <w:rPr>
                <w:sz w:val="20"/>
                <w:szCs w:val="20"/>
              </w:rPr>
            </w:pPr>
          </w:p>
        </w:tc>
      </w:tr>
      <w:tr w:rsidR="00F04D23" w14:paraId="039CD182" w14:textId="77777777">
        <w:tc>
          <w:tcPr>
            <w:tcW w:w="4414" w:type="dxa"/>
          </w:tcPr>
          <w:p w:rsidR="00F04D23" w:rsidRDefault="009B3C90" w14:paraId="0000025C" w14:textId="77777777">
            <w:pPr>
              <w:ind w:left="0" w:hanging="2"/>
              <w:jc w:val="both"/>
              <w:rPr>
                <w:sz w:val="20"/>
                <w:szCs w:val="20"/>
              </w:rPr>
            </w:pPr>
            <w:r>
              <w:rPr>
                <w:sz w:val="20"/>
                <w:szCs w:val="20"/>
              </w:rPr>
              <w:t>Flecha punteada</w:t>
            </w:r>
          </w:p>
          <w:p w:rsidR="00F04D23" w:rsidRDefault="00F04D23" w14:paraId="0000025D" w14:textId="77777777">
            <w:pPr>
              <w:ind w:left="0" w:hanging="2"/>
              <w:jc w:val="both"/>
              <w:rPr>
                <w:sz w:val="20"/>
                <w:szCs w:val="20"/>
              </w:rPr>
            </w:pPr>
          </w:p>
          <w:p w:rsidR="00F04D23" w:rsidRDefault="009B3C90" w14:paraId="0000025E" w14:textId="77777777">
            <w:pPr>
              <w:ind w:left="0" w:hanging="2"/>
              <w:jc w:val="both"/>
              <w:rPr>
                <w:sz w:val="20"/>
                <w:szCs w:val="20"/>
              </w:rPr>
            </w:pPr>
            <w:r>
              <w:rPr>
                <w:noProof/>
              </w:rPr>
              <mc:AlternateContent>
                <mc:Choice Requires="wps">
                  <w:drawing>
                    <wp:anchor distT="0" distB="0" distL="114300" distR="114300" simplePos="0" relativeHeight="251653632" behindDoc="0" locked="0" layoutInCell="1" hidden="0" allowOverlap="1" wp14:anchorId="70520D09" wp14:editId="16CAFEFE">
                      <wp:simplePos x="0" y="0"/>
                      <wp:positionH relativeFrom="column">
                        <wp:posOffset>139700</wp:posOffset>
                      </wp:positionH>
                      <wp:positionV relativeFrom="paragraph">
                        <wp:posOffset>88900</wp:posOffset>
                      </wp:positionV>
                      <wp:extent cx="6350" cy="28575"/>
                      <wp:effectExtent l="0" t="0" r="0" b="0"/>
                      <wp:wrapNone/>
                      <wp:docPr id="1053" name="Conector recto de flecha 1053"/>
                      <wp:cNvGraphicFramePr/>
                      <a:graphic xmlns:a="http://schemas.openxmlformats.org/drawingml/2006/main">
                        <a:graphicData uri="http://schemas.microsoft.com/office/word/2010/wordprocessingShape">
                          <wps:wsp>
                            <wps:cNvCnPr/>
                            <wps:spPr>
                              <a:xfrm rot="10800000" flipH="1">
                                <a:off x="4844350" y="3776825"/>
                                <a:ext cx="1003300" cy="6350"/>
                              </a:xfrm>
                              <a:prstGeom prst="straightConnector1">
                                <a:avLst/>
                              </a:prstGeom>
                              <a:noFill/>
                              <a:ln w="28575" cap="flat" cmpd="sng">
                                <a:solidFill>
                                  <a:srgbClr val="5B9BD5"/>
                                </a:solidFill>
                                <a:prstDash val="dash"/>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4FF3CD29" wp14:editId="7777777">
                      <wp:simplePos x="0" y="0"/>
                      <wp:positionH relativeFrom="column">
                        <wp:posOffset>139700</wp:posOffset>
                      </wp:positionH>
                      <wp:positionV relativeFrom="paragraph">
                        <wp:posOffset>88900</wp:posOffset>
                      </wp:positionV>
                      <wp:extent cx="6350" cy="28575"/>
                      <wp:effectExtent l="0" t="0" r="0" b="0"/>
                      <wp:wrapNone/>
                      <wp:docPr id="1372832552" name="image30.png"/>
                      <a:graphic>
                        <a:graphicData uri="http://schemas.openxmlformats.org/drawingml/2006/picture">
                          <pic:pic>
                            <pic:nvPicPr>
                              <pic:cNvPr id="0" name="image30.png"/>
                              <pic:cNvPicPr preferRelativeResize="0"/>
                            </pic:nvPicPr>
                            <pic:blipFill>
                              <a:blip r:embed="rId32"/>
                              <a:srcRect/>
                              <a:stretch>
                                <a:fillRect/>
                              </a:stretch>
                            </pic:blipFill>
                            <pic:spPr>
                              <a:xfrm>
                                <a:off x="0" y="0"/>
                                <a:ext cx="6350" cy="28575"/>
                              </a:xfrm>
                              <a:prstGeom prst="rect"/>
                              <a:ln/>
                            </pic:spPr>
                          </pic:pic>
                        </a:graphicData>
                      </a:graphic>
                    </wp:anchor>
                  </w:drawing>
                </mc:Fallback>
              </mc:AlternateContent>
            </w:r>
          </w:p>
          <w:p w:rsidR="00F04D23" w:rsidRDefault="00F04D23" w14:paraId="0000025F" w14:textId="77777777">
            <w:pPr>
              <w:ind w:left="0" w:hanging="2"/>
              <w:jc w:val="both"/>
              <w:rPr>
                <w:sz w:val="20"/>
                <w:szCs w:val="20"/>
              </w:rPr>
            </w:pPr>
          </w:p>
        </w:tc>
        <w:tc>
          <w:tcPr>
            <w:tcW w:w="5192" w:type="dxa"/>
          </w:tcPr>
          <w:p w:rsidR="00F04D23" w:rsidRDefault="009B3C90" w14:paraId="00000260" w14:textId="77777777">
            <w:pPr>
              <w:ind w:left="0" w:hanging="2"/>
              <w:jc w:val="both"/>
              <w:rPr>
                <w:sz w:val="20"/>
                <w:szCs w:val="20"/>
              </w:rPr>
            </w:pPr>
            <w:r>
              <w:rPr>
                <w:sz w:val="20"/>
                <w:szCs w:val="20"/>
              </w:rPr>
              <w:t>Se maneja cuando la relación entre procesos no es inmediata. Solo sale una flecha de un cuadro de actividad. Conexión restringida de procesos.</w:t>
            </w:r>
          </w:p>
        </w:tc>
      </w:tr>
      <w:tr w:rsidR="00F04D23" w14:paraId="3E2B309F" w14:textId="77777777">
        <w:tc>
          <w:tcPr>
            <w:tcW w:w="4414" w:type="dxa"/>
          </w:tcPr>
          <w:p w:rsidR="00F04D23" w:rsidRDefault="009B3C90" w14:paraId="00000261" w14:textId="77777777">
            <w:pPr>
              <w:ind w:left="0" w:hanging="2"/>
              <w:jc w:val="both"/>
              <w:rPr>
                <w:sz w:val="20"/>
                <w:szCs w:val="20"/>
              </w:rPr>
            </w:pPr>
            <w:r>
              <w:rPr>
                <w:sz w:val="20"/>
                <w:szCs w:val="20"/>
              </w:rPr>
              <w:t xml:space="preserve">Decisión </w:t>
            </w:r>
          </w:p>
          <w:p w:rsidR="00F04D23" w:rsidRDefault="009B3C90" w14:paraId="00000262" w14:textId="77777777">
            <w:pPr>
              <w:ind w:left="0" w:hanging="2"/>
              <w:jc w:val="both"/>
              <w:rPr>
                <w:sz w:val="20"/>
                <w:szCs w:val="20"/>
              </w:rPr>
            </w:pPr>
            <w:r>
              <w:rPr>
                <w:noProof/>
              </w:rPr>
              <mc:AlternateContent>
                <mc:Choice Requires="wpg">
                  <w:drawing>
                    <wp:anchor distT="0" distB="0" distL="114300" distR="114300" simplePos="0" relativeHeight="251654656" behindDoc="0" locked="0" layoutInCell="1" hidden="0" allowOverlap="1" wp14:anchorId="04A51F55" wp14:editId="4DAFB72D">
                      <wp:simplePos x="0" y="0"/>
                      <wp:positionH relativeFrom="column">
                        <wp:posOffset>76201</wp:posOffset>
                      </wp:positionH>
                      <wp:positionV relativeFrom="paragraph">
                        <wp:posOffset>76200</wp:posOffset>
                      </wp:positionV>
                      <wp:extent cx="641350" cy="463550"/>
                      <wp:effectExtent l="0" t="0" r="0" b="0"/>
                      <wp:wrapNone/>
                      <wp:docPr id="1048" name="Rombo 1048"/>
                      <wp:cNvGraphicFramePr/>
                      <a:graphic xmlns:a="http://schemas.openxmlformats.org/drawingml/2006/main">
                        <a:graphicData uri="http://schemas.microsoft.com/office/word/2010/wordprocessingShape">
                          <wps:wsp>
                            <wps:cNvSpPr/>
                            <wps:spPr>
                              <a:xfrm>
                                <a:off x="5031675" y="3554575"/>
                                <a:ext cx="628650" cy="450850"/>
                              </a:xfrm>
                              <a:prstGeom prst="diamond">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701058CA"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0648BE9C" wp14:editId="7777777">
                      <wp:simplePos x="0" y="0"/>
                      <wp:positionH relativeFrom="column">
                        <wp:posOffset>76201</wp:posOffset>
                      </wp:positionH>
                      <wp:positionV relativeFrom="paragraph">
                        <wp:posOffset>76200</wp:posOffset>
                      </wp:positionV>
                      <wp:extent cx="641350" cy="463550"/>
                      <wp:effectExtent l="0" t="0" r="0" b="0"/>
                      <wp:wrapNone/>
                      <wp:docPr id="40895301"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641350" cy="463550"/>
                              </a:xfrm>
                              <a:prstGeom prst="rect"/>
                              <a:ln/>
                            </pic:spPr>
                          </pic:pic>
                        </a:graphicData>
                      </a:graphic>
                    </wp:anchor>
                  </w:drawing>
                </mc:Fallback>
              </mc:AlternateContent>
            </w:r>
          </w:p>
          <w:p w:rsidR="00F04D23" w:rsidRDefault="00F04D23" w14:paraId="00000263" w14:textId="77777777">
            <w:pPr>
              <w:ind w:left="0" w:hanging="2"/>
              <w:jc w:val="both"/>
              <w:rPr>
                <w:sz w:val="20"/>
                <w:szCs w:val="20"/>
              </w:rPr>
            </w:pPr>
          </w:p>
          <w:p w:rsidR="00F04D23" w:rsidRDefault="00F04D23" w14:paraId="00000264" w14:textId="77777777">
            <w:pPr>
              <w:ind w:left="0" w:hanging="2"/>
              <w:jc w:val="both"/>
              <w:rPr>
                <w:sz w:val="20"/>
                <w:szCs w:val="20"/>
              </w:rPr>
            </w:pPr>
          </w:p>
          <w:p w:rsidR="00F04D23" w:rsidRDefault="00F04D23" w14:paraId="00000265" w14:textId="77777777">
            <w:pPr>
              <w:ind w:left="0" w:hanging="2"/>
              <w:jc w:val="both"/>
              <w:rPr>
                <w:sz w:val="20"/>
                <w:szCs w:val="20"/>
              </w:rPr>
            </w:pPr>
          </w:p>
        </w:tc>
        <w:tc>
          <w:tcPr>
            <w:tcW w:w="5192" w:type="dxa"/>
          </w:tcPr>
          <w:p w:rsidR="00F04D23" w:rsidRDefault="009B3C90" w14:paraId="00000266" w14:textId="77777777">
            <w:pPr>
              <w:ind w:left="0" w:hanging="2"/>
              <w:jc w:val="both"/>
              <w:rPr>
                <w:sz w:val="20"/>
                <w:szCs w:val="20"/>
              </w:rPr>
            </w:pPr>
            <w:r>
              <w:rPr>
                <w:sz w:val="20"/>
                <w:szCs w:val="20"/>
              </w:rPr>
              <w:t>El símbolo expresa que se debe tomar una decisión y continuará una dirección debido a esta decisión.</w:t>
            </w:r>
          </w:p>
        </w:tc>
      </w:tr>
      <w:tr w:rsidR="00F04D23" w14:paraId="611005CD" w14:textId="77777777">
        <w:tc>
          <w:tcPr>
            <w:tcW w:w="4414" w:type="dxa"/>
          </w:tcPr>
          <w:p w:rsidR="00F04D23" w:rsidRDefault="009B3C90" w14:paraId="00000267" w14:textId="77777777">
            <w:pPr>
              <w:ind w:left="0" w:hanging="2"/>
              <w:jc w:val="both"/>
              <w:rPr>
                <w:sz w:val="20"/>
                <w:szCs w:val="20"/>
              </w:rPr>
            </w:pPr>
            <w:r>
              <w:rPr>
                <w:sz w:val="20"/>
                <w:szCs w:val="20"/>
              </w:rPr>
              <w:t>Atraso</w:t>
            </w:r>
          </w:p>
          <w:p w:rsidR="00F04D23" w:rsidRDefault="009B3C90" w14:paraId="00000268" w14:textId="77777777">
            <w:pPr>
              <w:ind w:left="0" w:hanging="2"/>
              <w:jc w:val="both"/>
              <w:rPr>
                <w:sz w:val="20"/>
                <w:szCs w:val="20"/>
              </w:rPr>
            </w:pPr>
            <w:r>
              <w:rPr>
                <w:noProof/>
              </w:rPr>
              <mc:AlternateContent>
                <mc:Choice Requires="wpg">
                  <w:drawing>
                    <wp:anchor distT="0" distB="0" distL="114300" distR="114300" simplePos="0" relativeHeight="251655680" behindDoc="0" locked="0" layoutInCell="1" hidden="0" allowOverlap="1" wp14:anchorId="69131522" wp14:editId="1C1EA6C0">
                      <wp:simplePos x="0" y="0"/>
                      <wp:positionH relativeFrom="column">
                        <wp:posOffset>152400</wp:posOffset>
                      </wp:positionH>
                      <wp:positionV relativeFrom="paragraph">
                        <wp:posOffset>38100</wp:posOffset>
                      </wp:positionV>
                      <wp:extent cx="635000" cy="419100"/>
                      <wp:effectExtent l="0" t="0" r="0" b="0"/>
                      <wp:wrapNone/>
                      <wp:docPr id="1047" name="Diagrama de flujo: retraso 1047"/>
                      <wp:cNvGraphicFramePr/>
                      <a:graphic xmlns:a="http://schemas.openxmlformats.org/drawingml/2006/main">
                        <a:graphicData uri="http://schemas.microsoft.com/office/word/2010/wordprocessingShape">
                          <wps:wsp>
                            <wps:cNvSpPr/>
                            <wps:spPr>
                              <a:xfrm>
                                <a:off x="5034850" y="3576800"/>
                                <a:ext cx="622300" cy="406400"/>
                              </a:xfrm>
                              <a:prstGeom prst="flowChartDelay">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41BF403C"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6348A9D5" wp14:editId="7777777">
                      <wp:simplePos x="0" y="0"/>
                      <wp:positionH relativeFrom="column">
                        <wp:posOffset>152400</wp:posOffset>
                      </wp:positionH>
                      <wp:positionV relativeFrom="paragraph">
                        <wp:posOffset>38100</wp:posOffset>
                      </wp:positionV>
                      <wp:extent cx="635000" cy="419100"/>
                      <wp:effectExtent l="0" t="0" r="0" b="0"/>
                      <wp:wrapNone/>
                      <wp:docPr id="1089059961"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635000" cy="419100"/>
                              </a:xfrm>
                              <a:prstGeom prst="rect"/>
                              <a:ln/>
                            </pic:spPr>
                          </pic:pic>
                        </a:graphicData>
                      </a:graphic>
                    </wp:anchor>
                  </w:drawing>
                </mc:Fallback>
              </mc:AlternateContent>
            </w:r>
          </w:p>
          <w:p w:rsidR="00F04D23" w:rsidRDefault="00F04D23" w14:paraId="00000269" w14:textId="77777777">
            <w:pPr>
              <w:ind w:left="0" w:hanging="2"/>
              <w:jc w:val="both"/>
              <w:rPr>
                <w:sz w:val="20"/>
                <w:szCs w:val="20"/>
              </w:rPr>
            </w:pPr>
          </w:p>
          <w:p w:rsidR="00F04D23" w:rsidRDefault="00F04D23" w14:paraId="0000026A" w14:textId="77777777">
            <w:pPr>
              <w:ind w:left="0" w:hanging="2"/>
              <w:jc w:val="both"/>
              <w:rPr>
                <w:sz w:val="20"/>
                <w:szCs w:val="20"/>
              </w:rPr>
            </w:pPr>
          </w:p>
          <w:p w:rsidR="00F04D23" w:rsidRDefault="00F04D23" w14:paraId="0000026B" w14:textId="77777777">
            <w:pPr>
              <w:ind w:left="0" w:hanging="2"/>
              <w:jc w:val="both"/>
              <w:rPr>
                <w:sz w:val="20"/>
                <w:szCs w:val="20"/>
              </w:rPr>
            </w:pPr>
          </w:p>
        </w:tc>
        <w:tc>
          <w:tcPr>
            <w:tcW w:w="5192" w:type="dxa"/>
          </w:tcPr>
          <w:p w:rsidR="00F04D23" w:rsidRDefault="009B3C90" w14:paraId="0000026C" w14:textId="77777777">
            <w:pPr>
              <w:ind w:left="0" w:hanging="2"/>
              <w:jc w:val="both"/>
              <w:rPr>
                <w:sz w:val="20"/>
                <w:szCs w:val="20"/>
              </w:rPr>
            </w:pPr>
            <w:r>
              <w:rPr>
                <w:sz w:val="20"/>
                <w:szCs w:val="20"/>
              </w:rPr>
              <w:t>Representa que pasará algún tiempo antes de que el flujo de proceso continúe.</w:t>
            </w:r>
          </w:p>
        </w:tc>
      </w:tr>
      <w:tr w:rsidR="00F04D23" w14:paraId="3C51F5F4" w14:textId="77777777">
        <w:tc>
          <w:tcPr>
            <w:tcW w:w="4414" w:type="dxa"/>
          </w:tcPr>
          <w:p w:rsidR="00F04D23" w:rsidRDefault="009B3C90" w14:paraId="0000026D" w14:textId="77777777">
            <w:pPr>
              <w:ind w:left="0" w:hanging="2"/>
              <w:jc w:val="both"/>
              <w:rPr>
                <w:sz w:val="20"/>
                <w:szCs w:val="20"/>
              </w:rPr>
            </w:pPr>
            <w:r>
              <w:rPr>
                <w:sz w:val="20"/>
                <w:szCs w:val="20"/>
              </w:rPr>
              <w:t>Datos</w:t>
            </w:r>
          </w:p>
          <w:p w:rsidR="00F04D23" w:rsidRDefault="009B3C90" w14:paraId="0000026E" w14:textId="77777777">
            <w:pPr>
              <w:ind w:left="0" w:hanging="2"/>
              <w:jc w:val="both"/>
              <w:rPr>
                <w:sz w:val="20"/>
                <w:szCs w:val="20"/>
              </w:rPr>
            </w:pPr>
            <w:r>
              <w:rPr>
                <w:noProof/>
              </w:rPr>
              <mc:AlternateContent>
                <mc:Choice Requires="wpg">
                  <w:drawing>
                    <wp:anchor distT="0" distB="0" distL="114300" distR="114300" simplePos="0" relativeHeight="251656704" behindDoc="0" locked="0" layoutInCell="1" hidden="0" allowOverlap="1" wp14:anchorId="5EEFCEB8" wp14:editId="30DA40D0">
                      <wp:simplePos x="0" y="0"/>
                      <wp:positionH relativeFrom="column">
                        <wp:posOffset>177800</wp:posOffset>
                      </wp:positionH>
                      <wp:positionV relativeFrom="paragraph">
                        <wp:posOffset>63500</wp:posOffset>
                      </wp:positionV>
                      <wp:extent cx="635000" cy="292100"/>
                      <wp:effectExtent l="0" t="0" r="0" b="0"/>
                      <wp:wrapNone/>
                      <wp:docPr id="1050" name="Paralelogramo 1050"/>
                      <wp:cNvGraphicFramePr/>
                      <a:graphic xmlns:a="http://schemas.openxmlformats.org/drawingml/2006/main">
                        <a:graphicData uri="http://schemas.microsoft.com/office/word/2010/wordprocessingShape">
                          <wps:wsp>
                            <wps:cNvSpPr/>
                            <wps:spPr>
                              <a:xfrm>
                                <a:off x="5034850" y="3640300"/>
                                <a:ext cx="622300" cy="279400"/>
                              </a:xfrm>
                              <a:prstGeom prst="parallelogram">
                                <a:avLst>
                                  <a:gd name="adj" fmla="val 25000"/>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5C5B7986"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1B7A2AAB" wp14:editId="7777777">
                      <wp:simplePos x="0" y="0"/>
                      <wp:positionH relativeFrom="column">
                        <wp:posOffset>177800</wp:posOffset>
                      </wp:positionH>
                      <wp:positionV relativeFrom="paragraph">
                        <wp:posOffset>63500</wp:posOffset>
                      </wp:positionV>
                      <wp:extent cx="635000" cy="292100"/>
                      <wp:effectExtent l="0" t="0" r="0" b="0"/>
                      <wp:wrapNone/>
                      <wp:docPr id="1256061141"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635000" cy="292100"/>
                              </a:xfrm>
                              <a:prstGeom prst="rect"/>
                              <a:ln/>
                            </pic:spPr>
                          </pic:pic>
                        </a:graphicData>
                      </a:graphic>
                    </wp:anchor>
                  </w:drawing>
                </mc:Fallback>
              </mc:AlternateContent>
            </w:r>
          </w:p>
          <w:p w:rsidR="00F04D23" w:rsidRDefault="00F04D23" w14:paraId="0000026F" w14:textId="77777777">
            <w:pPr>
              <w:ind w:left="0" w:hanging="2"/>
              <w:jc w:val="both"/>
              <w:rPr>
                <w:sz w:val="20"/>
                <w:szCs w:val="20"/>
              </w:rPr>
            </w:pPr>
          </w:p>
          <w:p w:rsidR="00F04D23" w:rsidRDefault="00F04D23" w14:paraId="00000270" w14:textId="77777777">
            <w:pPr>
              <w:ind w:left="0" w:hanging="2"/>
              <w:jc w:val="both"/>
              <w:rPr>
                <w:sz w:val="20"/>
                <w:szCs w:val="20"/>
              </w:rPr>
            </w:pPr>
          </w:p>
        </w:tc>
        <w:tc>
          <w:tcPr>
            <w:tcW w:w="5192" w:type="dxa"/>
          </w:tcPr>
          <w:p w:rsidR="00F04D23" w:rsidRDefault="009B3C90" w14:paraId="00000271" w14:textId="77777777">
            <w:pPr>
              <w:ind w:left="0" w:hanging="2"/>
              <w:jc w:val="both"/>
              <w:rPr>
                <w:sz w:val="20"/>
                <w:szCs w:val="20"/>
              </w:rPr>
            </w:pPr>
            <w:r>
              <w:rPr>
                <w:sz w:val="20"/>
                <w:szCs w:val="20"/>
              </w:rPr>
              <w:t>Expresa las entradas o salidas de cualquier dato utilizado en el mapa de procesos.</w:t>
            </w:r>
          </w:p>
          <w:p w:rsidR="00F04D23" w:rsidRDefault="00F04D23" w14:paraId="00000272" w14:textId="77777777">
            <w:pPr>
              <w:ind w:left="0" w:hanging="2"/>
              <w:jc w:val="both"/>
              <w:rPr>
                <w:sz w:val="20"/>
                <w:szCs w:val="20"/>
              </w:rPr>
            </w:pPr>
          </w:p>
        </w:tc>
      </w:tr>
      <w:tr w:rsidR="00F04D23" w14:paraId="5B688634" w14:textId="77777777">
        <w:tc>
          <w:tcPr>
            <w:tcW w:w="4414" w:type="dxa"/>
          </w:tcPr>
          <w:p w:rsidR="00F04D23" w:rsidRDefault="009B3C90" w14:paraId="00000273" w14:textId="77777777">
            <w:pPr>
              <w:ind w:left="0" w:hanging="2"/>
              <w:jc w:val="both"/>
              <w:rPr>
                <w:sz w:val="20"/>
                <w:szCs w:val="20"/>
              </w:rPr>
            </w:pPr>
            <w:r>
              <w:rPr>
                <w:sz w:val="20"/>
                <w:szCs w:val="20"/>
              </w:rPr>
              <w:t>Documento</w:t>
            </w:r>
          </w:p>
          <w:p w:rsidR="00F04D23" w:rsidRDefault="00F04D23" w14:paraId="00000274" w14:textId="77777777">
            <w:pPr>
              <w:ind w:left="0" w:hanging="2"/>
              <w:jc w:val="both"/>
              <w:rPr>
                <w:sz w:val="20"/>
                <w:szCs w:val="20"/>
              </w:rPr>
            </w:pPr>
          </w:p>
          <w:p w:rsidR="00F04D23" w:rsidRDefault="009B3C90" w14:paraId="00000275" w14:textId="77777777">
            <w:pPr>
              <w:ind w:left="0" w:hanging="2"/>
              <w:jc w:val="both"/>
              <w:rPr>
                <w:sz w:val="20"/>
                <w:szCs w:val="20"/>
              </w:rPr>
            </w:pPr>
            <w:r>
              <w:rPr>
                <w:noProof/>
              </w:rPr>
              <mc:AlternateContent>
                <mc:Choice Requires="wpg">
                  <w:drawing>
                    <wp:anchor distT="0" distB="0" distL="114300" distR="114300" simplePos="0" relativeHeight="251657728" behindDoc="0" locked="0" layoutInCell="1" hidden="0" allowOverlap="1" wp14:anchorId="3FF5287B" wp14:editId="3B1EC403">
                      <wp:simplePos x="0" y="0"/>
                      <wp:positionH relativeFrom="column">
                        <wp:posOffset>215900</wp:posOffset>
                      </wp:positionH>
                      <wp:positionV relativeFrom="paragraph">
                        <wp:posOffset>88900</wp:posOffset>
                      </wp:positionV>
                      <wp:extent cx="800100" cy="412750"/>
                      <wp:effectExtent l="0" t="0" r="0" b="0"/>
                      <wp:wrapNone/>
                      <wp:docPr id="1049" name="Diagrama de flujo: documento 1049"/>
                      <wp:cNvGraphicFramePr/>
                      <a:graphic xmlns:a="http://schemas.openxmlformats.org/drawingml/2006/main">
                        <a:graphicData uri="http://schemas.microsoft.com/office/word/2010/wordprocessingShape">
                          <wps:wsp>
                            <wps:cNvSpPr/>
                            <wps:spPr>
                              <a:xfrm>
                                <a:off x="4952300" y="3579975"/>
                                <a:ext cx="787400" cy="400050"/>
                              </a:xfrm>
                              <a:prstGeom prst="flowChartDocument">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6B7AA713"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075DF3F7" wp14:editId="7777777">
                      <wp:simplePos x="0" y="0"/>
                      <wp:positionH relativeFrom="column">
                        <wp:posOffset>215900</wp:posOffset>
                      </wp:positionH>
                      <wp:positionV relativeFrom="paragraph">
                        <wp:posOffset>88900</wp:posOffset>
                      </wp:positionV>
                      <wp:extent cx="800100" cy="412750"/>
                      <wp:effectExtent l="0" t="0" r="0" b="0"/>
                      <wp:wrapNone/>
                      <wp:docPr id="861842048" name="image25.png"/>
                      <a:graphic>
                        <a:graphicData uri="http://schemas.openxmlformats.org/drawingml/2006/picture">
                          <pic:pic>
                            <pic:nvPicPr>
                              <pic:cNvPr id="0" name="image25.png"/>
                              <pic:cNvPicPr preferRelativeResize="0"/>
                            </pic:nvPicPr>
                            <pic:blipFill>
                              <a:blip r:embed="rId36"/>
                              <a:srcRect/>
                              <a:stretch>
                                <a:fillRect/>
                              </a:stretch>
                            </pic:blipFill>
                            <pic:spPr>
                              <a:xfrm>
                                <a:off x="0" y="0"/>
                                <a:ext cx="800100" cy="412750"/>
                              </a:xfrm>
                              <a:prstGeom prst="rect"/>
                              <a:ln/>
                            </pic:spPr>
                          </pic:pic>
                        </a:graphicData>
                      </a:graphic>
                    </wp:anchor>
                  </w:drawing>
                </mc:Fallback>
              </mc:AlternateContent>
            </w:r>
          </w:p>
          <w:p w:rsidR="00F04D23" w:rsidRDefault="00F04D23" w14:paraId="00000276" w14:textId="77777777">
            <w:pPr>
              <w:ind w:left="0" w:hanging="2"/>
              <w:jc w:val="both"/>
              <w:rPr>
                <w:sz w:val="20"/>
                <w:szCs w:val="20"/>
              </w:rPr>
            </w:pPr>
          </w:p>
          <w:p w:rsidR="00F04D23" w:rsidRDefault="00F04D23" w14:paraId="00000277" w14:textId="77777777">
            <w:pPr>
              <w:ind w:left="0" w:hanging="2"/>
              <w:jc w:val="both"/>
              <w:rPr>
                <w:sz w:val="20"/>
                <w:szCs w:val="20"/>
              </w:rPr>
            </w:pPr>
          </w:p>
          <w:p w:rsidR="00F04D23" w:rsidRDefault="00F04D23" w14:paraId="00000278" w14:textId="77777777">
            <w:pPr>
              <w:ind w:left="0" w:hanging="2"/>
              <w:jc w:val="both"/>
              <w:rPr>
                <w:sz w:val="20"/>
                <w:szCs w:val="20"/>
              </w:rPr>
            </w:pPr>
          </w:p>
        </w:tc>
        <w:tc>
          <w:tcPr>
            <w:tcW w:w="5192" w:type="dxa"/>
          </w:tcPr>
          <w:p w:rsidR="00F04D23" w:rsidRDefault="009B3C90" w14:paraId="00000279" w14:textId="77777777">
            <w:pPr>
              <w:ind w:left="0" w:hanging="2"/>
              <w:jc w:val="both"/>
              <w:rPr>
                <w:sz w:val="20"/>
                <w:szCs w:val="20"/>
              </w:rPr>
            </w:pPr>
            <w:r>
              <w:rPr>
                <w:sz w:val="20"/>
                <w:szCs w:val="20"/>
              </w:rPr>
              <w:t xml:space="preserve">Información que puede ser leída, archivo o documento que se estima en el flujo del proceso. </w:t>
            </w:r>
          </w:p>
        </w:tc>
      </w:tr>
      <w:tr w:rsidR="00F04D23" w14:paraId="2392E45A" w14:textId="77777777">
        <w:tc>
          <w:tcPr>
            <w:tcW w:w="4414" w:type="dxa"/>
          </w:tcPr>
          <w:p w:rsidR="00F04D23" w:rsidRDefault="009B3C90" w14:paraId="0000027A" w14:textId="77777777">
            <w:pPr>
              <w:ind w:left="0" w:hanging="2"/>
              <w:jc w:val="both"/>
              <w:rPr>
                <w:sz w:val="20"/>
                <w:szCs w:val="20"/>
              </w:rPr>
            </w:pPr>
            <w:r>
              <w:rPr>
                <w:sz w:val="20"/>
                <w:szCs w:val="20"/>
              </w:rPr>
              <w:t>Conector</w:t>
            </w:r>
            <w:r>
              <w:rPr>
                <w:noProof/>
              </w:rPr>
              <mc:AlternateContent>
                <mc:Choice Requires="wpg">
                  <w:drawing>
                    <wp:anchor distT="0" distB="0" distL="114300" distR="114300" simplePos="0" relativeHeight="251658752" behindDoc="0" locked="0" layoutInCell="1" hidden="0" allowOverlap="1" wp14:anchorId="26526BF3" wp14:editId="43042058">
                      <wp:simplePos x="0" y="0"/>
                      <wp:positionH relativeFrom="column">
                        <wp:posOffset>584200</wp:posOffset>
                      </wp:positionH>
                      <wp:positionV relativeFrom="paragraph">
                        <wp:posOffset>38100</wp:posOffset>
                      </wp:positionV>
                      <wp:extent cx="387350" cy="406400"/>
                      <wp:effectExtent l="0" t="0" r="0" b="0"/>
                      <wp:wrapNone/>
                      <wp:docPr id="1046" name="Diagrama de flujo: conector 1046"/>
                      <wp:cNvGraphicFramePr/>
                      <a:graphic xmlns:a="http://schemas.openxmlformats.org/drawingml/2006/main">
                        <a:graphicData uri="http://schemas.microsoft.com/office/word/2010/wordprocessingShape">
                          <wps:wsp>
                            <wps:cNvSpPr/>
                            <wps:spPr>
                              <a:xfrm>
                                <a:off x="5158675" y="3583150"/>
                                <a:ext cx="374650" cy="393700"/>
                              </a:xfrm>
                              <a:prstGeom prst="flowChartConnector">
                                <a:avLst/>
                              </a:prstGeom>
                              <a:solidFill>
                                <a:srgbClr val="5B9BD5"/>
                              </a:solidFill>
                              <a:ln w="12700" cap="flat" cmpd="sng">
                                <a:solidFill>
                                  <a:srgbClr val="42719B"/>
                                </a:solidFill>
                                <a:prstDash val="solid"/>
                                <a:miter lim="800000"/>
                                <a:headEnd type="none" w="sm" len="sm"/>
                                <a:tailEnd type="none" w="sm" len="sm"/>
                              </a:ln>
                            </wps:spPr>
                            <wps:txbx>
                              <w:txbxContent>
                                <w:p w:rsidR="00F04D23" w:rsidRDefault="00F04D23" w14:paraId="374D17B2" w14:textId="77777777">
                                  <w:pPr>
                                    <w:spacing w:line="240"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distT="0" distB="0" distL="114300" distR="114300" simplePos="0" relativeHeight="0" behindDoc="0" locked="0" layoutInCell="1" hidden="0" allowOverlap="1" wp14:anchorId="5E26930D" wp14:editId="7777777">
                      <wp:simplePos x="0" y="0"/>
                      <wp:positionH relativeFrom="column">
                        <wp:posOffset>584200</wp:posOffset>
                      </wp:positionH>
                      <wp:positionV relativeFrom="paragraph">
                        <wp:posOffset>38100</wp:posOffset>
                      </wp:positionV>
                      <wp:extent cx="387350" cy="406400"/>
                      <wp:effectExtent l="0" t="0" r="0" b="0"/>
                      <wp:wrapNone/>
                      <wp:docPr id="1530483841"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387350" cy="406400"/>
                              </a:xfrm>
                              <a:prstGeom prst="rect"/>
                              <a:ln/>
                            </pic:spPr>
                          </pic:pic>
                        </a:graphicData>
                      </a:graphic>
                    </wp:anchor>
                  </w:drawing>
                </mc:Fallback>
              </mc:AlternateContent>
            </w:r>
          </w:p>
          <w:p w:rsidR="00F04D23" w:rsidRDefault="00F04D23" w14:paraId="0000027B" w14:textId="77777777">
            <w:pPr>
              <w:ind w:left="0" w:hanging="2"/>
              <w:jc w:val="both"/>
              <w:rPr>
                <w:sz w:val="20"/>
                <w:szCs w:val="20"/>
              </w:rPr>
            </w:pPr>
          </w:p>
          <w:p w:rsidR="00F04D23" w:rsidRDefault="00F04D23" w14:paraId="0000027C" w14:textId="77777777">
            <w:pPr>
              <w:ind w:left="0" w:hanging="2"/>
              <w:jc w:val="both"/>
              <w:rPr>
                <w:sz w:val="20"/>
                <w:szCs w:val="20"/>
              </w:rPr>
            </w:pPr>
          </w:p>
          <w:p w:rsidR="00F04D23" w:rsidRDefault="00F04D23" w14:paraId="0000027D" w14:textId="77777777">
            <w:pPr>
              <w:ind w:left="0" w:hanging="2"/>
              <w:jc w:val="both"/>
              <w:rPr>
                <w:sz w:val="20"/>
                <w:szCs w:val="20"/>
              </w:rPr>
            </w:pPr>
          </w:p>
        </w:tc>
        <w:tc>
          <w:tcPr>
            <w:tcW w:w="5192" w:type="dxa"/>
          </w:tcPr>
          <w:p w:rsidR="00F04D23" w:rsidRDefault="009B3C90" w14:paraId="0000027E" w14:textId="77777777">
            <w:pPr>
              <w:ind w:left="0" w:hanging="2"/>
              <w:jc w:val="both"/>
              <w:rPr>
                <w:sz w:val="20"/>
                <w:szCs w:val="20"/>
              </w:rPr>
            </w:pPr>
            <w:r>
              <w:rPr>
                <w:sz w:val="20"/>
                <w:szCs w:val="20"/>
              </w:rPr>
              <w:t>Expresa que hay una inspección en este punto.</w:t>
            </w:r>
          </w:p>
        </w:tc>
      </w:tr>
    </w:tbl>
    <w:p w:rsidR="00F04D23" w:rsidRDefault="00F04D23" w14:paraId="0000027F" w14:textId="77777777">
      <w:pPr>
        <w:ind w:left="0" w:hanging="2"/>
        <w:jc w:val="both"/>
        <w:rPr>
          <w:sz w:val="20"/>
          <w:szCs w:val="20"/>
        </w:rPr>
      </w:pPr>
    </w:p>
    <w:p w:rsidR="00F04D23" w:rsidRDefault="009B3C90" w14:paraId="00000280" w14:textId="77777777">
      <w:pPr>
        <w:ind w:left="0" w:hanging="2"/>
        <w:jc w:val="both"/>
        <w:rPr>
          <w:sz w:val="20"/>
          <w:szCs w:val="20"/>
        </w:rPr>
      </w:pPr>
      <w:r>
        <w:rPr>
          <w:sz w:val="20"/>
          <w:szCs w:val="20"/>
        </w:rPr>
        <w:t xml:space="preserve">Ahora es indispensable aprender a realizar un mapa de procesos y a aplicar los conocimientos adquiridos mediante el uso de herramientas tecnológicas que le permitan diseñar un gráfico de este tipo para cualquier tipo de empresa en su lugar de trabajo. </w:t>
      </w:r>
    </w:p>
    <w:p w:rsidR="00F04D23" w:rsidRDefault="00F04D23" w14:paraId="00000281" w14:textId="77777777">
      <w:pPr>
        <w:ind w:left="0" w:hanging="2"/>
        <w:jc w:val="both"/>
        <w:rPr>
          <w:sz w:val="20"/>
          <w:szCs w:val="20"/>
        </w:rPr>
      </w:pPr>
    </w:p>
    <w:p w:rsidR="00F04D23" w:rsidRDefault="009B3C90" w14:paraId="00000282" w14:textId="77777777">
      <w:pPr>
        <w:ind w:left="0" w:hanging="2"/>
        <w:jc w:val="both"/>
        <w:rPr>
          <w:sz w:val="20"/>
          <w:szCs w:val="20"/>
        </w:rPr>
      </w:pPr>
      <w:r>
        <w:rPr>
          <w:sz w:val="20"/>
          <w:szCs w:val="20"/>
        </w:rPr>
        <w:t xml:space="preserve">Por lo anterior, los mapas de procesos se pueden crear en programas comunes como: Microsoft Word, PowerPoint o Excel, pero existen otros programas más personalizados para crear un mapa de procesos, como: Lucidchart. </w:t>
      </w:r>
    </w:p>
    <w:p w:rsidR="00F04D23" w:rsidRDefault="00F04D23" w14:paraId="00000283" w14:textId="77777777">
      <w:pPr>
        <w:ind w:left="0" w:hanging="2"/>
        <w:jc w:val="both"/>
        <w:rPr>
          <w:sz w:val="20"/>
          <w:szCs w:val="20"/>
        </w:rPr>
      </w:pPr>
    </w:p>
    <w:p w:rsidR="00F04D23" w:rsidRDefault="009B3C90" w14:paraId="00000284" w14:textId="77777777">
      <w:pPr>
        <w:ind w:left="0" w:hanging="2"/>
        <w:jc w:val="both"/>
        <w:rPr>
          <w:sz w:val="20"/>
          <w:szCs w:val="20"/>
        </w:rPr>
      </w:pPr>
      <w:r>
        <w:rPr>
          <w:sz w:val="20"/>
          <w:szCs w:val="20"/>
        </w:rPr>
        <w:t>Cualquiera de ellos le permite comunicar su proceso a otros para que logre sus objetivos de gestión, por lo que puede usar las siguientes pautas:</w:t>
      </w:r>
    </w:p>
    <w:p w:rsidR="00F04D23" w:rsidRDefault="00CA0617" w14:paraId="00000285" w14:textId="77777777">
      <w:pPr>
        <w:ind w:left="0" w:hanging="2"/>
        <w:jc w:val="both"/>
        <w:rPr>
          <w:sz w:val="20"/>
          <w:szCs w:val="20"/>
        </w:rPr>
      </w:pPr>
      <w:sdt>
        <w:sdtPr>
          <w:tag w:val="goog_rdk_48"/>
          <w:id w:val="-1432506708"/>
        </w:sdtPr>
        <w:sdtEndPr/>
        <w:sdtContent>
          <w:commentRangeStart w:id="60"/>
        </w:sdtContent>
      </w:sdt>
    </w:p>
    <w:p w:rsidR="00F04D23" w:rsidRDefault="009B3C90" w14:paraId="00000286"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Inicie la creación del mapa con el proceso que precisa ser representado.</w:t>
      </w:r>
    </w:p>
    <w:p w:rsidR="00F04D23" w:rsidRDefault="009B3C90" w14:paraId="00000287"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Especifique el nombre del diagrama de procesos en el instrumento.</w:t>
      </w:r>
    </w:p>
    <w:p w:rsidR="00F04D23" w:rsidRDefault="009B3C90" w14:paraId="00000288"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Los pasos y actividades involucradas en el proceso.</w:t>
      </w:r>
    </w:p>
    <w:p w:rsidR="00F04D23" w:rsidRDefault="009B3C90" w14:paraId="00000289"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Establezca cuando se hace, quien lo hace.</w:t>
      </w:r>
    </w:p>
    <w:p w:rsidR="00F04D23" w:rsidRDefault="009B3C90" w14:paraId="0000028A"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Describa el inicio del proceso, donde se paraliza o finaliza.</w:t>
      </w:r>
    </w:p>
    <w:p w:rsidR="00F04D23" w:rsidRDefault="009B3C90" w14:paraId="0000028B" w14:textId="77777777">
      <w:pPr>
        <w:numPr>
          <w:ilvl w:val="0"/>
          <w:numId w:val="4"/>
        </w:numPr>
        <w:pBdr>
          <w:top w:val="nil"/>
          <w:left w:val="nil"/>
          <w:bottom w:val="nil"/>
          <w:right w:val="nil"/>
          <w:between w:val="nil"/>
        </w:pBdr>
        <w:ind w:left="0" w:hanging="2"/>
        <w:jc w:val="both"/>
        <w:rPr>
          <w:color w:val="000000"/>
          <w:sz w:val="20"/>
          <w:szCs w:val="20"/>
        </w:rPr>
      </w:pPr>
      <w:r>
        <w:rPr>
          <w:color w:val="000000"/>
          <w:sz w:val="20"/>
          <w:szCs w:val="20"/>
        </w:rPr>
        <w:t>Haga uso de los símbolos para ayudar a comprender el proceso.</w:t>
      </w:r>
      <w:commentRangeEnd w:id="60"/>
      <w:r>
        <w:commentReference w:id="60"/>
      </w:r>
    </w:p>
    <w:p w:rsidR="00F04D23" w:rsidRDefault="00F04D23" w14:paraId="0000028C" w14:textId="77777777">
      <w:pPr>
        <w:pBdr>
          <w:top w:val="nil"/>
          <w:left w:val="nil"/>
          <w:bottom w:val="nil"/>
          <w:right w:val="nil"/>
          <w:between w:val="nil"/>
        </w:pBdr>
        <w:ind w:left="0" w:hanging="2"/>
        <w:jc w:val="both"/>
        <w:rPr>
          <w:color w:val="000000"/>
          <w:sz w:val="20"/>
          <w:szCs w:val="20"/>
        </w:rPr>
      </w:pPr>
    </w:p>
    <w:p w:rsidR="00F04D23" w:rsidRDefault="00F04D23" w14:paraId="0000028D" w14:textId="77777777">
      <w:pPr>
        <w:ind w:left="0" w:hanging="2"/>
        <w:jc w:val="both"/>
        <w:rPr>
          <w:sz w:val="20"/>
          <w:szCs w:val="20"/>
        </w:rPr>
      </w:pPr>
    </w:p>
    <w:p w:rsidR="00F04D23" w:rsidRDefault="00F04D23" w14:paraId="0000028E" w14:textId="77777777">
      <w:pPr>
        <w:ind w:left="0" w:hanging="2"/>
        <w:jc w:val="both"/>
        <w:rPr>
          <w:sz w:val="20"/>
          <w:szCs w:val="20"/>
        </w:rPr>
      </w:pPr>
    </w:p>
    <w:p w:rsidR="00F04D23" w:rsidRDefault="00CA0617" w14:paraId="0000028F" w14:textId="77777777">
      <w:pPr>
        <w:ind w:left="0" w:hanging="2"/>
        <w:jc w:val="both"/>
        <w:rPr>
          <w:sz w:val="20"/>
          <w:szCs w:val="20"/>
        </w:rPr>
      </w:pPr>
      <w:sdt>
        <w:sdtPr>
          <w:tag w:val="goog_rdk_49"/>
          <w:id w:val="-1863196775"/>
        </w:sdtPr>
        <w:sdtEndPr/>
        <w:sdtContent>
          <w:commentRangeStart w:id="61"/>
        </w:sdtContent>
      </w:sdt>
      <w:r w:rsidR="009B3C90">
        <w:rPr>
          <w:noProof/>
          <w:sz w:val="20"/>
          <w:szCs w:val="20"/>
        </w:rPr>
        <w:drawing>
          <wp:anchor distT="0" distB="0" distL="114300" distR="114300" simplePos="0" relativeHeight="251659776" behindDoc="0" locked="0" layoutInCell="1" hidden="0" allowOverlap="1" wp14:anchorId="1059AC5C" wp14:editId="5B35F779">
            <wp:simplePos x="0" y="0"/>
            <wp:positionH relativeFrom="leftMargin">
              <wp:posOffset>2386965</wp:posOffset>
            </wp:positionH>
            <wp:positionV relativeFrom="topMargin">
              <wp:posOffset>6695440</wp:posOffset>
            </wp:positionV>
            <wp:extent cx="3227705" cy="1292860"/>
            <wp:effectExtent l="0" t="0" r="0" b="0"/>
            <wp:wrapSquare wrapText="bothSides" distT="0" distB="0" distL="114300" distR="114300"/>
            <wp:docPr id="105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3227705" cy="1292860"/>
                    </a:xfrm>
                    <a:prstGeom prst="rect">
                      <a:avLst/>
                    </a:prstGeom>
                    <a:ln/>
                  </pic:spPr>
                </pic:pic>
              </a:graphicData>
            </a:graphic>
          </wp:anchor>
        </w:drawing>
      </w:r>
      <w:commentRangeEnd w:id="61"/>
      <w:r w:rsidR="009B3C90">
        <w:commentReference w:id="61"/>
      </w:r>
    </w:p>
    <w:p w:rsidR="00F04D23" w:rsidRDefault="00F04D23" w14:paraId="00000290" w14:textId="77777777">
      <w:pPr>
        <w:ind w:left="0" w:hanging="2"/>
        <w:jc w:val="both"/>
        <w:rPr>
          <w:sz w:val="20"/>
          <w:szCs w:val="20"/>
        </w:rPr>
      </w:pPr>
    </w:p>
    <w:p w:rsidR="00F04D23" w:rsidRDefault="00F04D23" w14:paraId="00000291" w14:textId="77777777">
      <w:pPr>
        <w:ind w:left="0" w:hanging="2"/>
        <w:jc w:val="both"/>
        <w:rPr>
          <w:sz w:val="20"/>
          <w:szCs w:val="20"/>
        </w:rPr>
      </w:pPr>
    </w:p>
    <w:p w:rsidR="00F04D23" w:rsidRDefault="00F04D23" w14:paraId="00000292" w14:textId="77777777">
      <w:pPr>
        <w:ind w:left="0" w:hanging="2"/>
        <w:jc w:val="both"/>
        <w:rPr>
          <w:sz w:val="20"/>
          <w:szCs w:val="20"/>
        </w:rPr>
      </w:pPr>
    </w:p>
    <w:p w:rsidR="00F04D23" w:rsidRDefault="00F04D23" w14:paraId="00000293" w14:textId="77777777">
      <w:pPr>
        <w:ind w:left="0" w:hanging="2"/>
        <w:jc w:val="both"/>
        <w:rPr>
          <w:sz w:val="20"/>
          <w:szCs w:val="20"/>
        </w:rPr>
      </w:pPr>
    </w:p>
    <w:p w:rsidR="00F04D23" w:rsidRDefault="00F04D23" w14:paraId="00000294" w14:textId="77777777">
      <w:pPr>
        <w:ind w:left="0" w:hanging="2"/>
        <w:jc w:val="both"/>
        <w:rPr>
          <w:sz w:val="20"/>
          <w:szCs w:val="20"/>
        </w:rPr>
      </w:pPr>
    </w:p>
    <w:p w:rsidR="00F04D23" w:rsidRDefault="00F04D23" w14:paraId="00000295" w14:textId="77777777">
      <w:pPr>
        <w:ind w:left="0" w:hanging="2"/>
        <w:jc w:val="both"/>
        <w:rPr>
          <w:sz w:val="20"/>
          <w:szCs w:val="20"/>
        </w:rPr>
      </w:pPr>
    </w:p>
    <w:p w:rsidR="00F04D23" w:rsidRDefault="00F04D23" w14:paraId="00000296" w14:textId="77777777">
      <w:pPr>
        <w:ind w:left="0" w:hanging="2"/>
        <w:jc w:val="both"/>
        <w:rPr>
          <w:sz w:val="20"/>
          <w:szCs w:val="20"/>
        </w:rPr>
      </w:pPr>
    </w:p>
    <w:p w:rsidR="00F04D23" w:rsidRDefault="00F04D23" w14:paraId="00000297" w14:textId="77777777">
      <w:pPr>
        <w:ind w:left="0" w:hanging="2"/>
        <w:jc w:val="both"/>
        <w:rPr>
          <w:sz w:val="20"/>
          <w:szCs w:val="20"/>
        </w:rPr>
      </w:pPr>
    </w:p>
    <w:p w:rsidR="00F04D23" w:rsidRDefault="00F04D23" w14:paraId="00000298" w14:textId="77777777">
      <w:pPr>
        <w:ind w:left="0" w:hanging="2"/>
        <w:jc w:val="both"/>
        <w:rPr>
          <w:sz w:val="20"/>
          <w:szCs w:val="20"/>
        </w:rPr>
      </w:pPr>
    </w:p>
    <w:p w:rsidR="00F04D23" w:rsidRDefault="009B3C90" w14:paraId="00000299" w14:textId="77777777">
      <w:pPr>
        <w:ind w:left="0" w:hanging="2"/>
        <w:jc w:val="both"/>
        <w:rPr>
          <w:sz w:val="20"/>
          <w:szCs w:val="20"/>
        </w:rPr>
      </w:pPr>
      <w:r>
        <w:rPr>
          <w:sz w:val="20"/>
          <w:szCs w:val="20"/>
        </w:rPr>
        <w:t>En conclusión, el mapa de procesos presenta visualmente la información para comprender y mejorar la eficiencia en los métodos de la organización.</w:t>
      </w:r>
    </w:p>
    <w:p w:rsidR="00F04D23" w:rsidRDefault="00F04D23" w14:paraId="0000029A" w14:textId="77777777">
      <w:pPr>
        <w:ind w:left="0" w:hanging="2"/>
        <w:jc w:val="both"/>
        <w:rPr>
          <w:sz w:val="20"/>
          <w:szCs w:val="20"/>
        </w:rPr>
      </w:pPr>
    </w:p>
    <w:p w:rsidR="00F04D23" w:rsidRDefault="00F04D23" w14:paraId="0000029B" w14:textId="77777777">
      <w:pPr>
        <w:ind w:left="0" w:hanging="2"/>
        <w:jc w:val="both"/>
        <w:rPr>
          <w:b/>
          <w:sz w:val="20"/>
          <w:szCs w:val="20"/>
        </w:rPr>
      </w:pPr>
    </w:p>
    <w:p w:rsidR="00F04D23" w:rsidRDefault="009B3C90" w14:paraId="0000029C" w14:textId="77777777">
      <w:pPr>
        <w:ind w:left="0" w:hanging="2"/>
        <w:jc w:val="both"/>
        <w:rPr>
          <w:sz w:val="20"/>
          <w:szCs w:val="20"/>
        </w:rPr>
      </w:pPr>
      <w:r>
        <w:rPr>
          <w:b/>
          <w:sz w:val="20"/>
          <w:szCs w:val="20"/>
        </w:rPr>
        <w:t>1.5. Tercerización de servicios</w:t>
      </w:r>
    </w:p>
    <w:p w:rsidR="00F04D23" w:rsidRDefault="00F04D23" w14:paraId="0000029D" w14:textId="77777777">
      <w:pPr>
        <w:ind w:left="0" w:hanging="2"/>
        <w:jc w:val="both"/>
        <w:rPr>
          <w:sz w:val="20"/>
          <w:szCs w:val="20"/>
        </w:rPr>
      </w:pPr>
    </w:p>
    <w:p w:rsidR="00F04D23" w:rsidRDefault="009B3C90" w14:paraId="0000029E" w14:textId="77777777">
      <w:pPr>
        <w:ind w:left="0" w:hanging="2"/>
        <w:jc w:val="both"/>
        <w:rPr>
          <w:sz w:val="20"/>
          <w:szCs w:val="20"/>
        </w:rPr>
      </w:pPr>
      <w:r>
        <w:rPr>
          <w:sz w:val="20"/>
          <w:szCs w:val="20"/>
        </w:rPr>
        <w:t xml:space="preserve">La </w:t>
      </w:r>
      <w:sdt>
        <w:sdtPr>
          <w:tag w:val="goog_rdk_50"/>
          <w:id w:val="1288617130"/>
        </w:sdtPr>
        <w:sdtEndPr/>
        <w:sdtContent>
          <w:commentRangeStart w:id="62"/>
        </w:sdtContent>
      </w:sdt>
      <w:r>
        <w:rPr>
          <w:sz w:val="20"/>
          <w:szCs w:val="20"/>
        </w:rPr>
        <w:t xml:space="preserve">subcontratación es una práctica comercial en la que </w:t>
      </w:r>
      <w:commentRangeEnd w:id="62"/>
      <w:r>
        <w:commentReference w:id="62"/>
      </w:r>
      <w:r>
        <w:rPr>
          <w:sz w:val="20"/>
          <w:szCs w:val="20"/>
        </w:rPr>
        <w:t>los servicios o las funciones laborales se subcontratan a un tercero.</w:t>
      </w:r>
      <w:r>
        <w:rPr>
          <w:b/>
          <w:sz w:val="20"/>
          <w:szCs w:val="20"/>
        </w:rPr>
        <w:t xml:space="preserve"> </w:t>
      </w:r>
      <w:r>
        <w:rPr>
          <w:sz w:val="20"/>
          <w:szCs w:val="20"/>
        </w:rPr>
        <w:t xml:space="preserve">Colombia tiene una industria de subcontratación de procesos de negocios reconocida regionalmente, con amplia experiencia en áreas comerciales, como: centros de contacto, cobranza, provisión de tecnología interna, marketing, auditoría y consultoría. </w:t>
      </w:r>
    </w:p>
    <w:p w:rsidR="00F04D23" w:rsidRDefault="00F04D23" w14:paraId="0000029F" w14:textId="77777777">
      <w:pPr>
        <w:ind w:left="0" w:hanging="2"/>
        <w:jc w:val="both"/>
        <w:rPr>
          <w:sz w:val="20"/>
          <w:szCs w:val="20"/>
        </w:rPr>
      </w:pPr>
    </w:p>
    <w:p w:rsidR="00F04D23" w:rsidRDefault="009B3C90" w14:paraId="000002A0" w14:textId="77777777">
      <w:pPr>
        <w:ind w:left="0" w:hanging="2"/>
        <w:jc w:val="both"/>
        <w:rPr>
          <w:sz w:val="20"/>
          <w:szCs w:val="20"/>
        </w:rPr>
      </w:pPr>
      <w:r>
        <w:rPr>
          <w:sz w:val="20"/>
          <w:szCs w:val="20"/>
        </w:rPr>
        <w:t>Estos servicios se prestan en industrias tan diversas, como: banca y servicios financieros, telecomunicaciones, consumo masivo, salud, gobierno, hidrocarburos, seguros, servicios públicos, logística, entre otras.</w:t>
      </w:r>
    </w:p>
    <w:p w:rsidR="00F04D23" w:rsidRDefault="00F04D23" w14:paraId="000002A1" w14:textId="77777777">
      <w:pPr>
        <w:ind w:left="0" w:hanging="2"/>
        <w:jc w:val="both"/>
        <w:rPr>
          <w:sz w:val="20"/>
          <w:szCs w:val="20"/>
        </w:rPr>
      </w:pPr>
    </w:p>
    <w:p w:rsidR="00F04D23" w:rsidRDefault="009B3C90" w14:paraId="000002A2" w14:textId="77777777">
      <w:pPr>
        <w:ind w:left="0" w:hanging="2"/>
        <w:jc w:val="both"/>
        <w:rPr>
          <w:sz w:val="20"/>
          <w:szCs w:val="20"/>
        </w:rPr>
      </w:pPr>
      <w:r>
        <w:rPr>
          <w:sz w:val="20"/>
          <w:szCs w:val="20"/>
        </w:rPr>
        <w:t>En tecnología de la información, una iniciativa de subcontratación con un proveedor de tecnología puede involucrar una variedad de operaciones, desde la totalidad de la función de Tecnologías de la información hasta componentes discretos y fáciles de definir, como recuperación ante desastres, servicios de red, desarrollo de software o pruebas de control de calidad.</w:t>
      </w:r>
    </w:p>
    <w:p w:rsidR="00F04D23" w:rsidRDefault="00F04D23" w14:paraId="000002A3" w14:textId="77777777">
      <w:pPr>
        <w:ind w:left="0" w:hanging="2"/>
        <w:jc w:val="both"/>
        <w:rPr>
          <w:sz w:val="20"/>
          <w:szCs w:val="20"/>
        </w:rPr>
      </w:pPr>
    </w:p>
    <w:p w:rsidR="00F04D23" w:rsidRDefault="009B3C90" w14:paraId="000002A4" w14:textId="77777777">
      <w:pPr>
        <w:ind w:left="0" w:hanging="2"/>
        <w:jc w:val="both"/>
        <w:rPr>
          <w:sz w:val="20"/>
          <w:szCs w:val="20"/>
        </w:rPr>
      </w:pPr>
      <w:r>
        <w:rPr>
          <w:noProof/>
          <w:sz w:val="20"/>
          <w:szCs w:val="20"/>
        </w:rPr>
        <w:drawing>
          <wp:anchor distT="0" distB="0" distL="114300" distR="114300" simplePos="0" relativeHeight="251660800" behindDoc="0" locked="0" layoutInCell="1" hidden="0" allowOverlap="1" wp14:anchorId="4063C3AF" wp14:editId="4E56EB89">
            <wp:simplePos x="0" y="0"/>
            <wp:positionH relativeFrom="leftMargin">
              <wp:posOffset>2731134</wp:posOffset>
            </wp:positionH>
            <wp:positionV relativeFrom="topMargin">
              <wp:posOffset>3717925</wp:posOffset>
            </wp:positionV>
            <wp:extent cx="2057400" cy="1193800"/>
            <wp:effectExtent l="0" t="0" r="0" b="0"/>
            <wp:wrapSquare wrapText="bothSides" distT="0" distB="0" distL="114300" distR="114300"/>
            <wp:docPr id="10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2057400" cy="1193800"/>
                    </a:xfrm>
                    <a:prstGeom prst="rect">
                      <a:avLst/>
                    </a:prstGeom>
                    <a:ln/>
                  </pic:spPr>
                </pic:pic>
              </a:graphicData>
            </a:graphic>
          </wp:anchor>
        </w:drawing>
      </w:r>
    </w:p>
    <w:p w:rsidR="00F04D23" w:rsidRDefault="00F04D23" w14:paraId="000002A5" w14:textId="77777777">
      <w:pPr>
        <w:ind w:left="0" w:hanging="2"/>
        <w:jc w:val="both"/>
        <w:rPr>
          <w:sz w:val="20"/>
          <w:szCs w:val="20"/>
        </w:rPr>
      </w:pPr>
    </w:p>
    <w:p w:rsidR="00F04D23" w:rsidRDefault="00F04D23" w14:paraId="000002A6" w14:textId="77777777">
      <w:pPr>
        <w:ind w:left="0" w:hanging="2"/>
        <w:jc w:val="both"/>
        <w:rPr>
          <w:sz w:val="20"/>
          <w:szCs w:val="20"/>
        </w:rPr>
      </w:pPr>
    </w:p>
    <w:p w:rsidR="00F04D23" w:rsidRDefault="00F04D23" w14:paraId="000002A7" w14:textId="77777777">
      <w:pPr>
        <w:ind w:left="0" w:hanging="2"/>
        <w:jc w:val="both"/>
        <w:rPr>
          <w:sz w:val="20"/>
          <w:szCs w:val="20"/>
        </w:rPr>
      </w:pPr>
    </w:p>
    <w:p w:rsidR="00F04D23" w:rsidRDefault="00F04D23" w14:paraId="000002A8" w14:textId="77777777">
      <w:pPr>
        <w:ind w:left="0" w:hanging="2"/>
        <w:jc w:val="both"/>
        <w:rPr>
          <w:sz w:val="20"/>
          <w:szCs w:val="20"/>
        </w:rPr>
      </w:pPr>
    </w:p>
    <w:p w:rsidR="00F04D23" w:rsidRDefault="00F04D23" w14:paraId="000002A9" w14:textId="77777777">
      <w:pPr>
        <w:ind w:left="0" w:hanging="2"/>
        <w:jc w:val="both"/>
        <w:rPr>
          <w:sz w:val="20"/>
          <w:szCs w:val="20"/>
        </w:rPr>
      </w:pPr>
    </w:p>
    <w:p w:rsidR="00F04D23" w:rsidRDefault="00F04D23" w14:paraId="000002AA" w14:textId="77777777">
      <w:pPr>
        <w:ind w:left="0" w:hanging="2"/>
        <w:jc w:val="both"/>
        <w:rPr>
          <w:sz w:val="20"/>
          <w:szCs w:val="20"/>
        </w:rPr>
      </w:pPr>
    </w:p>
    <w:p w:rsidR="00F04D23" w:rsidRDefault="00F04D23" w14:paraId="000002AB" w14:textId="77777777">
      <w:pPr>
        <w:ind w:left="0" w:hanging="2"/>
        <w:jc w:val="both"/>
        <w:rPr>
          <w:sz w:val="20"/>
          <w:szCs w:val="20"/>
        </w:rPr>
      </w:pPr>
    </w:p>
    <w:p w:rsidR="00F04D23" w:rsidRDefault="00F04D23" w14:paraId="000002AC" w14:textId="77777777">
      <w:pPr>
        <w:ind w:left="0" w:hanging="2"/>
        <w:jc w:val="both"/>
        <w:rPr>
          <w:sz w:val="20"/>
          <w:szCs w:val="20"/>
        </w:rPr>
      </w:pPr>
    </w:p>
    <w:p w:rsidR="00F04D23" w:rsidRDefault="00F04D23" w14:paraId="000002AD" w14:textId="77777777">
      <w:pPr>
        <w:ind w:left="0" w:hanging="2"/>
        <w:jc w:val="both"/>
        <w:rPr>
          <w:sz w:val="20"/>
          <w:szCs w:val="20"/>
        </w:rPr>
      </w:pPr>
    </w:p>
    <w:p w:rsidR="00F04D23" w:rsidRDefault="00F04D23" w14:paraId="000002AE" w14:textId="77777777">
      <w:pPr>
        <w:ind w:left="0" w:hanging="2"/>
        <w:jc w:val="both"/>
        <w:rPr>
          <w:sz w:val="20"/>
          <w:szCs w:val="20"/>
        </w:rPr>
      </w:pPr>
    </w:p>
    <w:p w:rsidR="00F04D23" w:rsidRDefault="009B3C90" w14:paraId="000002AF" w14:textId="77777777">
      <w:pPr>
        <w:ind w:left="0" w:hanging="2"/>
        <w:jc w:val="both"/>
        <w:rPr>
          <w:sz w:val="20"/>
          <w:szCs w:val="20"/>
        </w:rPr>
      </w:pPr>
      <w:r>
        <w:rPr>
          <w:sz w:val="20"/>
          <w:szCs w:val="20"/>
        </w:rPr>
        <w:t xml:space="preserve">La tercerización conocida en el mundo global como </w:t>
      </w:r>
      <w:r w:rsidRPr="00281396">
        <w:rPr>
          <w:i/>
          <w:iCs/>
          <w:sz w:val="20"/>
          <w:szCs w:val="20"/>
          <w:highlight w:val="magenta"/>
        </w:rPr>
        <w:t>Outsourcing</w:t>
      </w:r>
      <w:r>
        <w:rPr>
          <w:sz w:val="20"/>
          <w:szCs w:val="20"/>
        </w:rPr>
        <w:t xml:space="preserve"> se convirtió en una parte integral de la economía empresarial incentivando para que las empresas gestionen recursos donde sean más eficientes. Por tanto, </w:t>
      </w:r>
      <w:r>
        <w:rPr>
          <w:b/>
          <w:sz w:val="20"/>
          <w:szCs w:val="20"/>
        </w:rPr>
        <w:t xml:space="preserve">estas </w:t>
      </w:r>
      <w:r>
        <w:rPr>
          <w:sz w:val="20"/>
          <w:szCs w:val="20"/>
        </w:rPr>
        <w:t xml:space="preserve">contratan los </w:t>
      </w:r>
      <w:sdt>
        <w:sdtPr>
          <w:tag w:val="goog_rdk_51"/>
          <w:id w:val="-1595622625"/>
        </w:sdtPr>
        <w:sdtEndPr/>
        <w:sdtContent>
          <w:commentRangeStart w:id="63"/>
        </w:sdtContent>
      </w:sdt>
      <w:r>
        <w:rPr>
          <w:sz w:val="20"/>
          <w:szCs w:val="20"/>
        </w:rPr>
        <w:t xml:space="preserve">servicios de un tercero que les contribuya a la realización de una actividad o función </w:t>
      </w:r>
      <w:commentRangeEnd w:id="63"/>
      <w:r>
        <w:commentReference w:id="63"/>
      </w:r>
      <w:r>
        <w:rPr>
          <w:sz w:val="20"/>
          <w:szCs w:val="20"/>
        </w:rPr>
        <w:t>secundaria, para que la empresa siga concentrándose en aspectos mucho más trascendentales.</w:t>
      </w:r>
    </w:p>
    <w:p w:rsidR="00F04D23" w:rsidRDefault="00F04D23" w14:paraId="000002B0" w14:textId="77777777">
      <w:pPr>
        <w:ind w:left="0" w:hanging="2"/>
        <w:jc w:val="both"/>
        <w:rPr>
          <w:sz w:val="20"/>
          <w:szCs w:val="20"/>
        </w:rPr>
      </w:pPr>
    </w:p>
    <w:p w:rsidR="00F04D23" w:rsidRDefault="009B3C90" w14:paraId="000002B1" w14:textId="77777777">
      <w:pPr>
        <w:ind w:left="0" w:hanging="2"/>
        <w:jc w:val="both"/>
        <w:rPr>
          <w:sz w:val="20"/>
          <w:szCs w:val="20"/>
        </w:rPr>
      </w:pPr>
      <w:r>
        <w:rPr>
          <w:sz w:val="20"/>
          <w:szCs w:val="20"/>
        </w:rPr>
        <w:t xml:space="preserve">Beneficios en la utilización los servicios de tercerización: </w:t>
      </w:r>
    </w:p>
    <w:p w:rsidR="00F04D23" w:rsidRDefault="00F04D23" w14:paraId="000002B2" w14:textId="77777777">
      <w:pPr>
        <w:ind w:left="0" w:hanging="2"/>
        <w:jc w:val="both"/>
        <w:rPr>
          <w:sz w:val="20"/>
          <w:szCs w:val="20"/>
        </w:rPr>
      </w:pPr>
    </w:p>
    <w:p w:rsidR="00F04D23" w:rsidRDefault="00CA0617" w14:paraId="000002B3" w14:textId="77777777">
      <w:pPr>
        <w:numPr>
          <w:ilvl w:val="0"/>
          <w:numId w:val="7"/>
        </w:numPr>
        <w:pBdr>
          <w:top w:val="nil"/>
          <w:left w:val="nil"/>
          <w:bottom w:val="nil"/>
          <w:right w:val="nil"/>
          <w:between w:val="nil"/>
        </w:pBdr>
        <w:ind w:left="0" w:hanging="2"/>
        <w:jc w:val="both"/>
        <w:rPr>
          <w:color w:val="000000"/>
          <w:sz w:val="20"/>
          <w:szCs w:val="20"/>
        </w:rPr>
      </w:pPr>
      <w:sdt>
        <w:sdtPr>
          <w:tag w:val="goog_rdk_52"/>
          <w:id w:val="1655487080"/>
        </w:sdtPr>
        <w:sdtEndPr/>
        <w:sdtContent>
          <w:commentRangeStart w:id="64"/>
        </w:sdtContent>
      </w:sdt>
      <w:r w:rsidR="009B3C90">
        <w:rPr>
          <w:color w:val="000000"/>
          <w:sz w:val="20"/>
          <w:szCs w:val="20"/>
        </w:rPr>
        <w:t>Tarifas o costos más bajos,</w:t>
      </w:r>
    </w:p>
    <w:p w:rsidR="00F04D23" w:rsidRDefault="009B3C90" w14:paraId="000002B4" w14:textId="77777777">
      <w:pPr>
        <w:numPr>
          <w:ilvl w:val="0"/>
          <w:numId w:val="7"/>
        </w:numPr>
        <w:pBdr>
          <w:top w:val="nil"/>
          <w:left w:val="nil"/>
          <w:bottom w:val="nil"/>
          <w:right w:val="nil"/>
          <w:between w:val="nil"/>
        </w:pBdr>
        <w:ind w:left="0" w:hanging="2"/>
        <w:jc w:val="both"/>
        <w:rPr>
          <w:color w:val="000000"/>
          <w:sz w:val="20"/>
          <w:szCs w:val="20"/>
        </w:rPr>
      </w:pPr>
      <w:r>
        <w:rPr>
          <w:color w:val="000000"/>
          <w:sz w:val="20"/>
          <w:szCs w:val="20"/>
        </w:rPr>
        <w:t>Gestión de Habilidades o recursos,</w:t>
      </w:r>
    </w:p>
    <w:p w:rsidR="00F04D23" w:rsidRDefault="009B3C90" w14:paraId="000002B5" w14:textId="77777777">
      <w:pPr>
        <w:numPr>
          <w:ilvl w:val="0"/>
          <w:numId w:val="7"/>
        </w:numPr>
        <w:pBdr>
          <w:top w:val="nil"/>
          <w:left w:val="nil"/>
          <w:bottom w:val="nil"/>
          <w:right w:val="nil"/>
          <w:between w:val="nil"/>
        </w:pBdr>
        <w:ind w:left="0" w:hanging="2"/>
        <w:jc w:val="both"/>
        <w:rPr>
          <w:color w:val="000000"/>
          <w:sz w:val="20"/>
          <w:szCs w:val="20"/>
        </w:rPr>
      </w:pPr>
      <w:r>
        <w:rPr>
          <w:color w:val="000000"/>
          <w:sz w:val="20"/>
          <w:szCs w:val="20"/>
        </w:rPr>
        <w:t>Eficiencia incrementada,</w:t>
      </w:r>
    </w:p>
    <w:p w:rsidR="00F04D23" w:rsidRDefault="009B3C90" w14:paraId="000002B6" w14:textId="77777777">
      <w:pPr>
        <w:numPr>
          <w:ilvl w:val="0"/>
          <w:numId w:val="7"/>
        </w:numPr>
        <w:pBdr>
          <w:top w:val="nil"/>
          <w:left w:val="nil"/>
          <w:bottom w:val="nil"/>
          <w:right w:val="nil"/>
          <w:between w:val="nil"/>
        </w:pBdr>
        <w:ind w:left="0" w:hanging="2"/>
        <w:jc w:val="both"/>
        <w:rPr>
          <w:color w:val="000000"/>
          <w:sz w:val="20"/>
          <w:szCs w:val="20"/>
        </w:rPr>
      </w:pPr>
      <w:r>
        <w:rPr>
          <w:color w:val="000000"/>
          <w:sz w:val="20"/>
          <w:szCs w:val="20"/>
        </w:rPr>
        <w:t>Concentración de las estrategias,</w:t>
      </w:r>
    </w:p>
    <w:p w:rsidR="00F04D23" w:rsidRDefault="009B3C90" w14:paraId="000002B7" w14:textId="77777777">
      <w:pPr>
        <w:numPr>
          <w:ilvl w:val="0"/>
          <w:numId w:val="7"/>
        </w:numPr>
        <w:pBdr>
          <w:top w:val="nil"/>
          <w:left w:val="nil"/>
          <w:bottom w:val="nil"/>
          <w:right w:val="nil"/>
          <w:between w:val="nil"/>
        </w:pBdr>
        <w:ind w:left="0" w:hanging="2"/>
        <w:jc w:val="both"/>
        <w:rPr>
          <w:color w:val="000000"/>
          <w:sz w:val="20"/>
          <w:szCs w:val="20"/>
        </w:rPr>
      </w:pPr>
      <w:r>
        <w:rPr>
          <w:color w:val="000000"/>
          <w:sz w:val="20"/>
          <w:szCs w:val="20"/>
        </w:rPr>
        <w:t>Resistencia para cumplir con las cambiantes condiciones del mercado y</w:t>
      </w:r>
    </w:p>
    <w:p w:rsidR="00F04D23" w:rsidRDefault="009B3C90" w14:paraId="000002B8" w14:textId="77777777">
      <w:pPr>
        <w:numPr>
          <w:ilvl w:val="0"/>
          <w:numId w:val="7"/>
        </w:numPr>
        <w:pBdr>
          <w:top w:val="nil"/>
          <w:left w:val="nil"/>
          <w:bottom w:val="nil"/>
          <w:right w:val="nil"/>
          <w:between w:val="nil"/>
        </w:pBdr>
        <w:spacing w:after="160"/>
        <w:ind w:left="0" w:hanging="2"/>
        <w:jc w:val="both"/>
        <w:rPr>
          <w:color w:val="000000"/>
          <w:sz w:val="20"/>
          <w:szCs w:val="20"/>
        </w:rPr>
      </w:pPr>
      <w:r>
        <w:rPr>
          <w:color w:val="000000"/>
          <w:sz w:val="20"/>
          <w:szCs w:val="20"/>
        </w:rPr>
        <w:t>Dirección a la innovación y el liderazgo intelectual.</w:t>
      </w:r>
      <w:commentRangeEnd w:id="64"/>
      <w:r>
        <w:commentReference w:id="64"/>
      </w:r>
    </w:p>
    <w:p w:rsidR="00F04D23" w:rsidRDefault="009B3C90" w14:paraId="000002B9" w14:textId="77777777">
      <w:pPr>
        <w:ind w:left="0" w:hanging="2"/>
        <w:jc w:val="both"/>
        <w:rPr>
          <w:sz w:val="20"/>
          <w:szCs w:val="20"/>
        </w:rPr>
      </w:pPr>
      <w:r>
        <w:rPr>
          <w:sz w:val="20"/>
          <w:szCs w:val="20"/>
        </w:rPr>
        <w:t xml:space="preserve">La contratación de actividades y funciones empresariales con un proveedor externo en donde los servicios de outsourcing pueden incluir: </w:t>
      </w:r>
    </w:p>
    <w:p w:rsidR="00F04D23" w:rsidRDefault="00CA0617" w14:paraId="000002BA" w14:textId="77777777">
      <w:pPr>
        <w:ind w:left="0" w:hanging="2"/>
        <w:jc w:val="both"/>
        <w:rPr>
          <w:sz w:val="20"/>
          <w:szCs w:val="20"/>
        </w:rPr>
      </w:pPr>
      <w:sdt>
        <w:sdtPr>
          <w:tag w:val="goog_rdk_54"/>
          <w:id w:val="1302503170"/>
        </w:sdtPr>
        <w:sdtEndPr/>
        <w:sdtContent>
          <w:del w:author="SANDRA PATRICIA HOYOS SEPULVEDA" w:date="2022-09-24T16:40:00Z" w:id="65">
            <w:r w:rsidR="009B3C90">
              <w:rPr>
                <w:noProof/>
              </w:rPr>
              <w:drawing>
                <wp:anchor distT="0" distB="0" distL="114300" distR="114300" simplePos="0" relativeHeight="251661824" behindDoc="0" locked="0" layoutInCell="1" hidden="0" allowOverlap="1" wp14:anchorId="7796D43D" wp14:editId="70591075">
                  <wp:simplePos x="0" y="0"/>
                  <wp:positionH relativeFrom="leftMargin">
                    <wp:posOffset>3855084</wp:posOffset>
                  </wp:positionH>
                  <wp:positionV relativeFrom="topMargin">
                    <wp:posOffset>2632075</wp:posOffset>
                  </wp:positionV>
                  <wp:extent cx="2057400" cy="1193800"/>
                  <wp:effectExtent l="0" t="0" r="0" b="0"/>
                  <wp:wrapSquare wrapText="bothSides" distT="0" distB="0" distL="114300" distR="114300"/>
                  <wp:docPr id="10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2057400" cy="1193800"/>
                          </a:xfrm>
                          <a:prstGeom prst="rect">
                            <a:avLst/>
                          </a:prstGeom>
                          <a:ln/>
                        </pic:spPr>
                      </pic:pic>
                    </a:graphicData>
                  </a:graphic>
                </wp:anchor>
              </w:drawing>
            </w:r>
          </w:del>
        </w:sdtContent>
      </w:sdt>
    </w:p>
    <w:p w:rsidR="00F04D23" w:rsidRDefault="009B3C90" w14:paraId="000002BB" w14:textId="77777777">
      <w:pPr>
        <w:numPr>
          <w:ilvl w:val="0"/>
          <w:numId w:val="11"/>
        </w:numPr>
        <w:ind w:left="0" w:hanging="2"/>
        <w:jc w:val="both"/>
        <w:rPr>
          <w:sz w:val="20"/>
          <w:szCs w:val="20"/>
        </w:rPr>
      </w:pPr>
      <w:r>
        <w:rPr>
          <w:sz w:val="20"/>
          <w:szCs w:val="20"/>
        </w:rPr>
        <w:t>Recursos humanos.</w:t>
      </w:r>
    </w:p>
    <w:p w:rsidR="00F04D23" w:rsidRDefault="009B3C90" w14:paraId="000002BC" w14:textId="77777777">
      <w:pPr>
        <w:numPr>
          <w:ilvl w:val="0"/>
          <w:numId w:val="11"/>
        </w:numPr>
        <w:ind w:left="0" w:hanging="2"/>
        <w:jc w:val="both"/>
        <w:rPr>
          <w:sz w:val="20"/>
          <w:szCs w:val="20"/>
        </w:rPr>
      </w:pPr>
      <w:r>
        <w:rPr>
          <w:sz w:val="20"/>
          <w:szCs w:val="20"/>
        </w:rPr>
        <w:t>Contabilidad,</w:t>
      </w:r>
    </w:p>
    <w:p w:rsidR="00F04D23" w:rsidRDefault="009B3C90" w14:paraId="000002BD" w14:textId="77777777">
      <w:pPr>
        <w:numPr>
          <w:ilvl w:val="0"/>
          <w:numId w:val="11"/>
        </w:numPr>
        <w:ind w:left="0" w:hanging="2"/>
        <w:jc w:val="both"/>
        <w:rPr>
          <w:sz w:val="20"/>
          <w:szCs w:val="20"/>
        </w:rPr>
      </w:pPr>
      <w:r>
        <w:rPr>
          <w:sz w:val="20"/>
          <w:szCs w:val="20"/>
        </w:rPr>
        <w:t>Relaciones con los clientes,</w:t>
      </w:r>
    </w:p>
    <w:p w:rsidR="00F04D23" w:rsidRDefault="009B3C90" w14:paraId="000002BE" w14:textId="77777777">
      <w:pPr>
        <w:numPr>
          <w:ilvl w:val="0"/>
          <w:numId w:val="11"/>
        </w:numPr>
        <w:ind w:left="0" w:hanging="2"/>
        <w:jc w:val="both"/>
        <w:rPr>
          <w:sz w:val="20"/>
          <w:szCs w:val="20"/>
        </w:rPr>
      </w:pPr>
      <w:r>
        <w:rPr>
          <w:sz w:val="20"/>
          <w:szCs w:val="20"/>
        </w:rPr>
        <w:t xml:space="preserve">Atención al cliente (soporte técnico) y </w:t>
      </w:r>
    </w:p>
    <w:p w:rsidR="00F04D23" w:rsidRDefault="009B3C90" w14:paraId="000002BF" w14:textId="77777777">
      <w:pPr>
        <w:numPr>
          <w:ilvl w:val="0"/>
          <w:numId w:val="11"/>
        </w:numPr>
        <w:ind w:left="0" w:hanging="2"/>
        <w:jc w:val="both"/>
        <w:rPr>
          <w:sz w:val="20"/>
          <w:szCs w:val="20"/>
        </w:rPr>
      </w:pPr>
      <w:r>
        <w:rPr>
          <w:sz w:val="20"/>
          <w:szCs w:val="20"/>
        </w:rPr>
        <w:t xml:space="preserve">Actividades comerciales administrativas. </w:t>
      </w:r>
    </w:p>
    <w:p w:rsidR="00F04D23" w:rsidRDefault="00F04D23" w14:paraId="000002C0" w14:textId="77777777">
      <w:pPr>
        <w:ind w:left="0" w:hanging="2"/>
        <w:jc w:val="both"/>
        <w:rPr>
          <w:sz w:val="20"/>
          <w:szCs w:val="20"/>
        </w:rPr>
      </w:pPr>
    </w:p>
    <w:p w:rsidR="00F04D23" w:rsidRDefault="009B3C90" w14:paraId="000002C1" w14:textId="77777777">
      <w:pPr>
        <w:ind w:left="0" w:hanging="2"/>
        <w:jc w:val="both"/>
        <w:rPr>
          <w:sz w:val="20"/>
          <w:szCs w:val="20"/>
        </w:rPr>
      </w:pPr>
      <w:r>
        <w:rPr>
          <w:sz w:val="20"/>
          <w:szCs w:val="20"/>
        </w:rPr>
        <w:t>Los servicios de subcontratación son importantes porque mejoran la velocidad y la eficiencia de varios procesos comerciales entre los que lideran en nuestro país se encuentran:</w:t>
      </w:r>
    </w:p>
    <w:p w:rsidR="00F04D23" w:rsidP="00F035A9" w:rsidRDefault="00F04D23" w14:paraId="000002C2" w14:textId="310F54DE">
      <w:pPr>
        <w:ind w:left="0" w:leftChars="0" w:firstLine="0" w:firstLineChars="0"/>
        <w:rPr>
          <w:sz w:val="20"/>
          <w:szCs w:val="20"/>
        </w:rPr>
      </w:pPr>
    </w:p>
    <w:p w:rsidRPr="00F035A9" w:rsidR="00F035A9" w:rsidP="00F035A9" w:rsidRDefault="00F035A9" w14:paraId="2B9BF18B" w14:textId="293E3731">
      <w:pPr>
        <w:pStyle w:val="Descripcin"/>
        <w:keepNext/>
        <w:ind w:left="0" w:hanging="2"/>
        <w:rPr>
          <w:color w:val="auto"/>
        </w:rPr>
      </w:pPr>
      <w:commentRangeStart w:id="66"/>
      <w:r w:rsidRPr="5737BA91">
        <w:rPr>
          <w:b/>
          <w:bCs/>
          <w:i w:val="0"/>
          <w:iCs w:val="0"/>
          <w:color w:val="auto"/>
          <w:highlight w:val="magenta"/>
        </w:rPr>
        <w:t xml:space="preserve">Figura </w:t>
      </w:r>
      <w:r w:rsidRPr="5737BA91">
        <w:rPr>
          <w:b/>
          <w:bCs/>
          <w:i w:val="0"/>
          <w:iCs w:val="0"/>
          <w:color w:val="auto"/>
          <w:highlight w:val="magenta"/>
        </w:rPr>
        <w:fldChar w:fldCharType="begin"/>
      </w:r>
      <w:r w:rsidRPr="5737BA91">
        <w:rPr>
          <w:b/>
          <w:bCs/>
          <w:i w:val="0"/>
          <w:iCs w:val="0"/>
          <w:color w:val="auto"/>
          <w:highlight w:val="magenta"/>
        </w:rPr>
        <w:instrText xml:space="preserve"> SEQ Figura \* ARABIC </w:instrText>
      </w:r>
      <w:r w:rsidRPr="5737BA91">
        <w:rPr>
          <w:b/>
          <w:bCs/>
          <w:i w:val="0"/>
          <w:iCs w:val="0"/>
          <w:color w:val="auto"/>
          <w:highlight w:val="magenta"/>
        </w:rPr>
        <w:fldChar w:fldCharType="separate"/>
      </w:r>
      <w:r w:rsidRPr="5737BA91" w:rsidR="00F5A90B">
        <w:rPr>
          <w:b/>
          <w:bCs/>
          <w:i w:val="0"/>
          <w:iCs w:val="0"/>
          <w:noProof/>
          <w:color w:val="auto"/>
          <w:highlight w:val="magenta"/>
        </w:rPr>
        <w:t>7</w:t>
      </w:r>
      <w:r w:rsidRPr="5737BA91">
        <w:rPr>
          <w:b/>
          <w:bCs/>
          <w:i w:val="0"/>
          <w:iCs w:val="0"/>
          <w:color w:val="auto"/>
          <w:highlight w:val="magenta"/>
        </w:rPr>
        <w:fldChar w:fldCharType="end"/>
      </w:r>
      <w:r w:rsidRPr="5737BA91">
        <w:rPr>
          <w:b/>
          <w:bCs/>
          <w:i w:val="0"/>
          <w:iCs w:val="0"/>
          <w:color w:val="auto"/>
          <w:highlight w:val="magenta"/>
        </w:rPr>
        <w:t>.</w:t>
      </w:r>
      <w:r w:rsidRPr="5737BA91">
        <w:rPr>
          <w:color w:val="auto"/>
          <w:highlight w:val="magenta"/>
        </w:rPr>
        <w:t xml:space="preserve"> Subcontratación de servicios</w:t>
      </w:r>
      <w:commentRangeEnd w:id="66"/>
      <w:r>
        <w:commentReference w:id="66"/>
      </w:r>
    </w:p>
    <w:tbl>
      <w:tblPr>
        <w:tblStyle w:val="afff6"/>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73DD7D6A" w14:textId="77777777">
        <w:tc>
          <w:tcPr>
            <w:tcW w:w="9544" w:type="dxa"/>
            <w:shd w:val="clear" w:color="auto" w:fill="C45911"/>
          </w:tcPr>
          <w:p w:rsidR="00F04D23" w:rsidRDefault="009B3C90" w14:paraId="000002C3" w14:textId="77777777">
            <w:pPr>
              <w:ind w:left="0" w:hanging="2"/>
              <w:jc w:val="center"/>
              <w:rPr>
                <w:sz w:val="20"/>
                <w:szCs w:val="20"/>
              </w:rPr>
            </w:pPr>
            <w:r>
              <w:rPr>
                <w:sz w:val="20"/>
                <w:szCs w:val="20"/>
              </w:rPr>
              <w:t>Recurso de aprendizaje</w:t>
            </w:r>
          </w:p>
          <w:p w:rsidR="00F04D23" w:rsidRDefault="009B3C90" w14:paraId="000002C4" w14:textId="77777777">
            <w:pPr>
              <w:ind w:left="0" w:hanging="2"/>
              <w:jc w:val="center"/>
              <w:rPr>
                <w:sz w:val="20"/>
                <w:szCs w:val="20"/>
              </w:rPr>
            </w:pPr>
            <w:r>
              <w:rPr>
                <w:sz w:val="20"/>
                <w:szCs w:val="20"/>
              </w:rPr>
              <w:t>DI_CF010_1.5_Subcontratación_servicios</w:t>
            </w:r>
          </w:p>
          <w:p w:rsidR="00F04D23" w:rsidRDefault="009B3C90" w14:paraId="000002C5" w14:textId="77777777">
            <w:pPr>
              <w:ind w:left="0" w:hanging="2"/>
              <w:jc w:val="center"/>
              <w:rPr>
                <w:sz w:val="20"/>
                <w:szCs w:val="20"/>
              </w:rPr>
            </w:pPr>
            <w:r>
              <w:rPr>
                <w:sz w:val="20"/>
                <w:szCs w:val="20"/>
              </w:rPr>
              <w:t>Infografía estática</w:t>
            </w:r>
          </w:p>
          <w:p w:rsidR="00F04D23" w:rsidRDefault="009B3C90" w14:paraId="000002C6" w14:textId="77777777">
            <w:pPr>
              <w:ind w:left="0" w:hanging="2"/>
              <w:jc w:val="center"/>
              <w:rPr>
                <w:sz w:val="20"/>
                <w:szCs w:val="20"/>
              </w:rPr>
            </w:pPr>
            <w:r>
              <w:object w:dxaOrig="1311" w:dyaOrig="849" w14:anchorId="11174CD6">
                <v:shape id="_x0000_i1028" style="width:75.75pt;height:48.75pt;visibility:visible" o:ole="" type="#_x0000_t75">
                  <v:imagedata o:title="" r:id="rId40"/>
                  <v:path o:extrusionok="t"/>
                </v:shape>
                <o:OLEObject Type="Embed" ProgID="PowerPoint.Show.8" ShapeID="_x0000_i1028" DrawAspect="Content" ObjectID="_1779889729" r:id="rId41"/>
              </w:object>
            </w:r>
          </w:p>
        </w:tc>
      </w:tr>
    </w:tbl>
    <w:p w:rsidR="00F04D23" w:rsidRDefault="009B3C90" w14:paraId="000002C8" w14:textId="77777777">
      <w:pPr>
        <w:ind w:left="0" w:hanging="2"/>
        <w:jc w:val="both"/>
        <w:rPr>
          <w:sz w:val="20"/>
          <w:szCs w:val="20"/>
        </w:rPr>
      </w:pPr>
      <w:r>
        <w:rPr>
          <w:sz w:val="20"/>
          <w:szCs w:val="20"/>
        </w:rPr>
        <w:t xml:space="preserve">Pero, por cuánto tiempo se hace un proceso de Outsourcing para una empresa, sería la pregunta que se debe responder ahora. La respuesta depende de qué se subcontrata y por qué, por lo que, un acuerdo de subcontratación que genere grandes cambios puede requerir más tiempo para obtener beneficios tanto para el cliente como para el proveedor, pero cuando se subcontrata el mantenimiento de escritorio una relación más corta puede funcionar mejor. </w:t>
      </w:r>
    </w:p>
    <w:p w:rsidR="00F04D23" w:rsidRDefault="00F04D23" w14:paraId="000002C9" w14:textId="77777777">
      <w:pPr>
        <w:ind w:left="0" w:hanging="2"/>
        <w:jc w:val="both"/>
        <w:rPr>
          <w:sz w:val="20"/>
          <w:szCs w:val="20"/>
        </w:rPr>
      </w:pPr>
    </w:p>
    <w:p w:rsidR="00F04D23" w:rsidRDefault="009B3C90" w14:paraId="000002CA" w14:textId="77777777">
      <w:pPr>
        <w:ind w:left="0" w:hanging="2"/>
        <w:jc w:val="both"/>
        <w:rPr>
          <w:sz w:val="20"/>
          <w:szCs w:val="20"/>
        </w:rPr>
      </w:pPr>
      <w:r>
        <w:rPr>
          <w:sz w:val="20"/>
          <w:szCs w:val="20"/>
        </w:rPr>
        <w:t>En términos generales, se deben evitar los contratos demasiado largos es decir aquellos que oscilan</w:t>
      </w:r>
      <w:r>
        <w:t xml:space="preserve"> </w:t>
      </w:r>
      <w:r>
        <w:rPr>
          <w:sz w:val="20"/>
          <w:szCs w:val="20"/>
        </w:rPr>
        <w:t>por más de cinco años a menos que haya una gran flexibilidad contemplada en el contrato.</w:t>
      </w:r>
    </w:p>
    <w:p w:rsidR="00F04D23" w:rsidRDefault="00F04D23" w14:paraId="000002CB" w14:textId="77777777">
      <w:pPr>
        <w:ind w:left="0" w:hanging="2"/>
        <w:jc w:val="both"/>
        <w:rPr>
          <w:sz w:val="20"/>
          <w:szCs w:val="20"/>
        </w:rPr>
      </w:pPr>
    </w:p>
    <w:p w:rsidR="00F04D23" w:rsidRDefault="009B3C90" w14:paraId="000002CC" w14:textId="77777777">
      <w:pPr>
        <w:ind w:left="0" w:hanging="2"/>
        <w:jc w:val="both"/>
        <w:rPr>
          <w:sz w:val="20"/>
          <w:szCs w:val="20"/>
        </w:rPr>
      </w:pPr>
      <w:r>
        <w:rPr>
          <w:sz w:val="20"/>
          <w:szCs w:val="20"/>
        </w:rPr>
        <w:t xml:space="preserve">Crear un </w:t>
      </w:r>
      <w:sdt>
        <w:sdtPr>
          <w:tag w:val="goog_rdk_56"/>
          <w:id w:val="641924947"/>
        </w:sdtPr>
        <w:sdtEndPr/>
        <w:sdtContent>
          <w:commentRangeStart w:id="67"/>
        </w:sdtContent>
      </w:sdt>
      <w:r>
        <w:rPr>
          <w:sz w:val="20"/>
          <w:szCs w:val="20"/>
        </w:rPr>
        <w:t xml:space="preserve">cronograma y una fecha de finalización </w:t>
      </w:r>
      <w:commentRangeEnd w:id="67"/>
      <w:r>
        <w:commentReference w:id="67"/>
      </w:r>
      <w:r>
        <w:rPr>
          <w:sz w:val="20"/>
          <w:szCs w:val="20"/>
        </w:rPr>
        <w:t xml:space="preserve">para las negociaciones ayudará a controlar el proceso de negociación. </w:t>
      </w:r>
    </w:p>
    <w:p w:rsidR="00F04D23" w:rsidRDefault="00F04D23" w14:paraId="000002CD" w14:textId="77777777">
      <w:pPr>
        <w:ind w:left="0" w:hanging="2"/>
        <w:jc w:val="both"/>
        <w:rPr>
          <w:sz w:val="20"/>
          <w:szCs w:val="20"/>
        </w:rPr>
      </w:pPr>
    </w:p>
    <w:p w:rsidR="00F04D23" w:rsidRDefault="009B3C90" w14:paraId="000002CE" w14:textId="77777777">
      <w:pPr>
        <w:ind w:left="0" w:hanging="2"/>
        <w:jc w:val="both"/>
        <w:rPr>
          <w:sz w:val="20"/>
          <w:szCs w:val="20"/>
        </w:rPr>
      </w:pPr>
      <w:r>
        <w:rPr>
          <w:sz w:val="20"/>
          <w:szCs w:val="20"/>
        </w:rPr>
        <w:t xml:space="preserve">Teniendo claro lo anterior, ahora es necesario conocer cuáles son los tipos de Outsourcing que existen: </w:t>
      </w:r>
    </w:p>
    <w:p w:rsidR="00F04D23" w:rsidRDefault="00F04D23" w14:paraId="000002CF" w14:textId="77777777">
      <w:pPr>
        <w:ind w:left="0" w:hanging="2"/>
        <w:jc w:val="both"/>
        <w:rPr>
          <w:sz w:val="20"/>
          <w:szCs w:val="20"/>
        </w:rPr>
      </w:pPr>
    </w:p>
    <w:p w:rsidR="00F04D23" w:rsidRDefault="00F04D23" w14:paraId="000002D0" w14:textId="77777777">
      <w:pPr>
        <w:ind w:left="0" w:hanging="2"/>
        <w:jc w:val="both"/>
        <w:rPr>
          <w:sz w:val="20"/>
          <w:szCs w:val="20"/>
        </w:rPr>
      </w:pPr>
    </w:p>
    <w:p w:rsidR="00F04D23" w:rsidRDefault="00F04D23" w14:paraId="000002D1" w14:textId="77777777">
      <w:pPr>
        <w:ind w:left="0" w:hanging="2"/>
        <w:jc w:val="both"/>
        <w:rPr>
          <w:sz w:val="20"/>
          <w:szCs w:val="20"/>
        </w:rPr>
      </w:pPr>
    </w:p>
    <w:tbl>
      <w:tblPr>
        <w:tblStyle w:val="afff7"/>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00CA7108" w14:textId="77777777">
        <w:tc>
          <w:tcPr>
            <w:tcW w:w="9544" w:type="dxa"/>
            <w:shd w:val="clear" w:color="auto" w:fill="C45911"/>
          </w:tcPr>
          <w:p w:rsidR="00F04D23" w:rsidRDefault="00CA0617" w14:paraId="000002D2" w14:textId="77777777">
            <w:pPr>
              <w:ind w:left="0" w:hanging="2"/>
              <w:jc w:val="center"/>
              <w:rPr>
                <w:sz w:val="20"/>
                <w:szCs w:val="20"/>
              </w:rPr>
            </w:pPr>
            <w:sdt>
              <w:sdtPr>
                <w:tag w:val="goog_rdk_57"/>
                <w:id w:val="-186755353"/>
              </w:sdtPr>
              <w:sdtEndPr/>
              <w:sdtContent>
                <w:commentRangeStart w:id="68"/>
              </w:sdtContent>
            </w:sdt>
            <w:r w:rsidR="009B3C90">
              <w:rPr>
                <w:sz w:val="20"/>
                <w:szCs w:val="20"/>
              </w:rPr>
              <w:t>Recurso</w:t>
            </w:r>
            <w:commentRangeEnd w:id="68"/>
            <w:r w:rsidR="009B3C90">
              <w:commentReference w:id="68"/>
            </w:r>
            <w:r w:rsidR="009B3C90">
              <w:rPr>
                <w:sz w:val="20"/>
                <w:szCs w:val="20"/>
              </w:rPr>
              <w:t xml:space="preserve"> de aprendizaje</w:t>
            </w:r>
          </w:p>
          <w:p w:rsidR="00F04D23" w:rsidRDefault="009B3C90" w14:paraId="000002D3" w14:textId="77777777">
            <w:pPr>
              <w:ind w:left="0" w:hanging="2"/>
              <w:jc w:val="center"/>
              <w:rPr>
                <w:sz w:val="20"/>
                <w:szCs w:val="20"/>
              </w:rPr>
            </w:pPr>
            <w:r>
              <w:rPr>
                <w:sz w:val="20"/>
                <w:szCs w:val="20"/>
              </w:rPr>
              <w:t>Pestañas</w:t>
            </w:r>
          </w:p>
          <w:p w:rsidR="00F04D23" w:rsidRDefault="009B3C90" w14:paraId="000002D4" w14:textId="77777777">
            <w:pPr>
              <w:ind w:left="0" w:hanging="2"/>
              <w:jc w:val="center"/>
              <w:rPr>
                <w:sz w:val="20"/>
                <w:szCs w:val="20"/>
              </w:rPr>
            </w:pPr>
            <w:r>
              <w:rPr>
                <w:sz w:val="20"/>
                <w:szCs w:val="20"/>
              </w:rPr>
              <w:t>DI_CF010_1.5_Tipos_tercerización.</w:t>
            </w:r>
          </w:p>
          <w:p w:rsidR="00F04D23" w:rsidRDefault="009B3C90" w14:paraId="000002D5" w14:textId="77777777">
            <w:pPr>
              <w:ind w:left="0" w:hanging="2"/>
              <w:jc w:val="center"/>
              <w:rPr>
                <w:sz w:val="20"/>
                <w:szCs w:val="20"/>
              </w:rPr>
            </w:pPr>
            <w:r>
              <w:rPr>
                <w:sz w:val="20"/>
                <w:szCs w:val="20"/>
              </w:rPr>
              <w:t>tipos de Outsourcing</w:t>
            </w:r>
          </w:p>
        </w:tc>
      </w:tr>
    </w:tbl>
    <w:p w:rsidR="00F04D23" w:rsidRDefault="009B3C90" w14:paraId="000002D6" w14:textId="77777777">
      <w:pPr>
        <w:ind w:left="0" w:hanging="2"/>
        <w:jc w:val="both"/>
        <w:rPr>
          <w:sz w:val="20"/>
          <w:szCs w:val="20"/>
        </w:rPr>
      </w:pPr>
      <w:r>
        <w:rPr>
          <w:noProof/>
          <w:sz w:val="20"/>
          <w:szCs w:val="20"/>
        </w:rPr>
        <w:drawing>
          <wp:anchor distT="0" distB="0" distL="114300" distR="114300" simplePos="0" relativeHeight="251662848" behindDoc="0" locked="0" layoutInCell="1" hidden="0" allowOverlap="1" wp14:anchorId="23D952B7" wp14:editId="6346F3D8">
            <wp:simplePos x="0" y="0"/>
            <wp:positionH relativeFrom="leftMargin">
              <wp:posOffset>2409825</wp:posOffset>
            </wp:positionH>
            <wp:positionV relativeFrom="topMargin">
              <wp:posOffset>8046719</wp:posOffset>
            </wp:positionV>
            <wp:extent cx="2799080" cy="1413510"/>
            <wp:effectExtent l="0" t="0" r="0" b="0"/>
            <wp:wrapSquare wrapText="bothSides" distT="0" distB="0" distL="114300" distR="114300"/>
            <wp:docPr id="105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2799080" cy="1413510"/>
                    </a:xfrm>
                    <a:prstGeom prst="rect">
                      <a:avLst/>
                    </a:prstGeom>
                    <a:ln/>
                  </pic:spPr>
                </pic:pic>
              </a:graphicData>
            </a:graphic>
          </wp:anchor>
        </w:drawing>
      </w:r>
    </w:p>
    <w:p w:rsidR="00F04D23" w:rsidRDefault="00F04D23" w14:paraId="000002D7" w14:textId="77777777">
      <w:pPr>
        <w:ind w:left="0" w:hanging="2"/>
        <w:jc w:val="both"/>
        <w:rPr>
          <w:sz w:val="20"/>
          <w:szCs w:val="20"/>
        </w:rPr>
      </w:pPr>
    </w:p>
    <w:tbl>
      <w:tblPr>
        <w:tblStyle w:val="afff8"/>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376"/>
        <w:gridCol w:w="7168"/>
      </w:tblGrid>
      <w:tr w:rsidR="00F04D23" w14:paraId="5AE35761" w14:textId="77777777">
        <w:tc>
          <w:tcPr>
            <w:tcW w:w="2376" w:type="dxa"/>
            <w:shd w:val="clear" w:color="auto" w:fill="538135"/>
          </w:tcPr>
          <w:p w:rsidR="00F04D23" w:rsidRDefault="009B3C90" w14:paraId="000002D8" w14:textId="77777777">
            <w:pPr>
              <w:ind w:left="0" w:hanging="2"/>
              <w:jc w:val="both"/>
              <w:rPr>
                <w:sz w:val="20"/>
                <w:szCs w:val="20"/>
              </w:rPr>
            </w:pPr>
            <w:r>
              <w:rPr>
                <w:noProof/>
              </w:rPr>
              <w:drawing>
                <wp:inline distT="0" distB="0" distL="114300" distR="114300" wp14:anchorId="34059C9B" wp14:editId="5655B8CE">
                  <wp:extent cx="1089660" cy="1447800"/>
                  <wp:effectExtent l="0" t="0" r="0" b="0"/>
                  <wp:docPr id="1075" name="image32.jpg" descr="Pensamiento Estratégico: Concepto, Impulsores Y Práctica por FÉLIX Matiz  Pinzón - 9789587785005 - Alpha Editorial"/>
                  <wp:cNvGraphicFramePr/>
                  <a:graphic xmlns:a="http://schemas.openxmlformats.org/drawingml/2006/main">
                    <a:graphicData uri="http://schemas.openxmlformats.org/drawingml/2006/picture">
                      <pic:pic xmlns:pic="http://schemas.openxmlformats.org/drawingml/2006/picture">
                        <pic:nvPicPr>
                          <pic:cNvPr id="0" name="image32.jpg" descr="Pensamiento Estratégico: Concepto, Impulsores Y Práctica por FÉLIX Matiz  Pinzón - 9789587785005 - Alpha Editorial"/>
                          <pic:cNvPicPr preferRelativeResize="0"/>
                        </pic:nvPicPr>
                        <pic:blipFill>
                          <a:blip r:embed="rId43"/>
                          <a:srcRect/>
                          <a:stretch>
                            <a:fillRect/>
                          </a:stretch>
                        </pic:blipFill>
                        <pic:spPr>
                          <a:xfrm>
                            <a:off x="0" y="0"/>
                            <a:ext cx="1089660" cy="1447800"/>
                          </a:xfrm>
                          <a:prstGeom prst="rect">
                            <a:avLst/>
                          </a:prstGeom>
                          <a:ln/>
                        </pic:spPr>
                      </pic:pic>
                    </a:graphicData>
                  </a:graphic>
                </wp:inline>
              </w:drawing>
            </w:r>
          </w:p>
        </w:tc>
        <w:tc>
          <w:tcPr>
            <w:tcW w:w="7168" w:type="dxa"/>
            <w:shd w:val="clear" w:color="auto" w:fill="538135"/>
          </w:tcPr>
          <w:p w:rsidR="00F04D23" w:rsidRDefault="009B3C90" w14:paraId="000002D9" w14:textId="77777777">
            <w:pPr>
              <w:ind w:left="0" w:hanging="2"/>
              <w:jc w:val="both"/>
              <w:rPr>
                <w:sz w:val="20"/>
                <w:szCs w:val="20"/>
              </w:rPr>
            </w:pPr>
            <w:r>
              <w:rPr>
                <w:sz w:val="20"/>
                <w:szCs w:val="20"/>
              </w:rPr>
              <w:t>Como parte de su aprendizaje autónomo le invito a consultar el material del Matiz, F. &amp; Quintero, I.  denominado ¨</w:t>
            </w:r>
            <w:sdt>
              <w:sdtPr>
                <w:tag w:val="goog_rdk_58"/>
                <w:id w:val="-490879692"/>
              </w:sdtPr>
              <w:sdtEndPr/>
              <w:sdtContent>
                <w:commentRangeStart w:id="69"/>
              </w:sdtContent>
            </w:sdt>
            <w:r>
              <w:rPr>
                <w:i/>
                <w:sz w:val="20"/>
                <w:szCs w:val="20"/>
              </w:rPr>
              <w:t>Pensamiento estratégico</w:t>
            </w:r>
            <w:commentRangeEnd w:id="69"/>
            <w:r>
              <w:commentReference w:id="69"/>
            </w:r>
            <w:r>
              <w:rPr>
                <w:i/>
                <w:sz w:val="20"/>
                <w:szCs w:val="20"/>
              </w:rPr>
              <w:t xml:space="preserve">: concepto, impulsores y práctica¨ </w:t>
            </w:r>
            <w:r>
              <w:rPr>
                <w:sz w:val="20"/>
                <w:szCs w:val="20"/>
              </w:rPr>
              <w:t>que se encuentra en la sección de material complementario para reforzar su aprendizaje sobre el tema.</w:t>
            </w:r>
          </w:p>
        </w:tc>
      </w:tr>
    </w:tbl>
    <w:p w:rsidR="00F04D23" w:rsidRDefault="00F04D23" w14:paraId="000002DA" w14:textId="77777777">
      <w:pPr>
        <w:ind w:left="0" w:hanging="2"/>
        <w:jc w:val="both"/>
        <w:rPr>
          <w:sz w:val="20"/>
          <w:szCs w:val="20"/>
        </w:rPr>
      </w:pPr>
    </w:p>
    <w:p w:rsidR="00F04D23" w:rsidRDefault="00F04D23" w14:paraId="000002DB" w14:textId="77777777">
      <w:pPr>
        <w:ind w:left="0" w:hanging="2"/>
        <w:jc w:val="both"/>
        <w:rPr>
          <w:sz w:val="20"/>
          <w:szCs w:val="20"/>
        </w:rPr>
      </w:pPr>
    </w:p>
    <w:p w:rsidR="00F04D23" w:rsidRDefault="009B3C90" w14:paraId="000002DC" w14:textId="77777777">
      <w:pPr>
        <w:ind w:left="0" w:hanging="2"/>
        <w:jc w:val="both"/>
        <w:rPr>
          <w:sz w:val="20"/>
          <w:szCs w:val="20"/>
        </w:rPr>
      </w:pPr>
      <w:r>
        <w:rPr>
          <w:b/>
          <w:sz w:val="20"/>
          <w:szCs w:val="20"/>
        </w:rPr>
        <w:t>2. Gestión del riesgo</w:t>
      </w:r>
    </w:p>
    <w:p w:rsidR="00F04D23" w:rsidRDefault="00F04D23" w14:paraId="000002DD" w14:textId="77777777">
      <w:pPr>
        <w:ind w:left="0" w:hanging="2"/>
        <w:jc w:val="both"/>
        <w:rPr>
          <w:sz w:val="20"/>
          <w:szCs w:val="20"/>
        </w:rPr>
      </w:pPr>
    </w:p>
    <w:p w:rsidR="00F04D23" w:rsidRDefault="009B3C90" w14:paraId="000002DE" w14:textId="77777777">
      <w:pPr>
        <w:ind w:left="0" w:hanging="2"/>
        <w:jc w:val="both"/>
        <w:rPr>
          <w:sz w:val="20"/>
          <w:szCs w:val="20"/>
        </w:rPr>
      </w:pPr>
      <w:r>
        <w:rPr>
          <w:sz w:val="20"/>
          <w:szCs w:val="20"/>
        </w:rPr>
        <w:t>Toda organización enfrenta el riesgo de eventos inesperados y dañinos que pueden costarle dinero o</w:t>
      </w:r>
      <w:r>
        <w:rPr>
          <w:b/>
        </w:rPr>
        <w:t xml:space="preserve"> </w:t>
      </w:r>
      <w:r>
        <w:rPr>
          <w:sz w:val="20"/>
          <w:szCs w:val="20"/>
        </w:rPr>
        <w:t xml:space="preserve">llevarla a la quiebra. La gestión de riesgos proporciona una descripción completa de los conceptos, requisitos, herramientas, tendencias y debates clave que impulsan este campo dinámico. </w:t>
      </w:r>
    </w:p>
    <w:p w:rsidR="00F04D23" w:rsidRDefault="00F04D23" w14:paraId="000002DF" w14:textId="77777777">
      <w:pPr>
        <w:ind w:left="0" w:hanging="2"/>
        <w:jc w:val="both"/>
        <w:rPr>
          <w:sz w:val="20"/>
          <w:szCs w:val="20"/>
        </w:rPr>
      </w:pPr>
    </w:p>
    <w:p w:rsidR="00F04D23" w:rsidRDefault="009B3C90" w14:paraId="000002E0" w14:textId="77777777">
      <w:pPr>
        <w:ind w:left="0" w:hanging="2"/>
        <w:jc w:val="both"/>
        <w:rPr>
          <w:sz w:val="20"/>
          <w:szCs w:val="20"/>
        </w:rPr>
      </w:pPr>
      <w:r>
        <w:rPr>
          <w:sz w:val="20"/>
          <w:szCs w:val="20"/>
        </w:rPr>
        <w:t>Por tanto, es importante enfocar los esfuerzos en anticipar y comprender los riesgos en toda la organización, además de centrarse en las amenazas internas y externas, enfatizar la importancia de gestionar el riesgo positivo.</w:t>
      </w:r>
    </w:p>
    <w:p w:rsidR="00F04D23" w:rsidRDefault="009B3C90" w14:paraId="000002E1" w14:textId="77777777">
      <w:pPr>
        <w:ind w:left="0" w:hanging="2"/>
        <w:jc w:val="both"/>
        <w:rPr>
          <w:sz w:val="20"/>
          <w:szCs w:val="20"/>
        </w:rPr>
      </w:pPr>
      <w:r>
        <w:rPr>
          <w:sz w:val="20"/>
          <w:szCs w:val="20"/>
        </w:rPr>
        <w:t xml:space="preserve"> </w:t>
      </w:r>
    </w:p>
    <w:tbl>
      <w:tblPr>
        <w:tblStyle w:val="afff9"/>
        <w:tblW w:w="6306" w:type="dxa"/>
        <w:tblInd w:w="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6306"/>
      </w:tblGrid>
      <w:tr w:rsidR="00F04D23" w14:paraId="4A794ADC" w14:textId="77777777">
        <w:trPr>
          <w:trHeight w:val="1589"/>
        </w:trPr>
        <w:tc>
          <w:tcPr>
            <w:tcW w:w="6306" w:type="dxa"/>
            <w:shd w:val="clear" w:color="auto" w:fill="8EAADB"/>
          </w:tcPr>
          <w:p w:rsidR="00F04D23" w:rsidRDefault="009B3C90" w14:paraId="000002E2" w14:textId="77777777">
            <w:pPr>
              <w:ind w:left="0" w:hanging="2"/>
              <w:jc w:val="both"/>
              <w:rPr>
                <w:sz w:val="20"/>
                <w:szCs w:val="20"/>
              </w:rPr>
            </w:pPr>
            <w:r>
              <w:rPr>
                <w:sz w:val="20"/>
                <w:szCs w:val="20"/>
              </w:rPr>
              <w:t>Importante…</w:t>
            </w:r>
          </w:p>
          <w:p w:rsidR="00F04D23" w:rsidRDefault="00F04D23" w14:paraId="000002E3" w14:textId="77777777">
            <w:pPr>
              <w:ind w:left="0" w:hanging="2"/>
              <w:jc w:val="both"/>
              <w:rPr>
                <w:sz w:val="20"/>
                <w:szCs w:val="20"/>
              </w:rPr>
            </w:pPr>
          </w:p>
          <w:p w:rsidR="00F04D23" w:rsidRDefault="009B3C90" w14:paraId="000002E4" w14:textId="77777777">
            <w:pPr>
              <w:ind w:left="0" w:hanging="2"/>
              <w:jc w:val="both"/>
              <w:rPr>
                <w:sz w:val="20"/>
                <w:szCs w:val="20"/>
              </w:rPr>
            </w:pPr>
            <w:r>
              <w:rPr>
                <w:b/>
                <w:sz w:val="20"/>
                <w:szCs w:val="20"/>
              </w:rPr>
              <w:t>Los</w:t>
            </w:r>
            <w:sdt>
              <w:sdtPr>
                <w:tag w:val="goog_rdk_59"/>
                <w:id w:val="-1120449989"/>
              </w:sdtPr>
              <w:sdtEndPr/>
              <w:sdtContent>
                <w:commentRangeStart w:id="70"/>
              </w:sdtContent>
            </w:sdt>
            <w:r>
              <w:rPr>
                <w:b/>
                <w:sz w:val="20"/>
                <w:szCs w:val="20"/>
              </w:rPr>
              <w:t xml:space="preserve"> riesgos positivos son oportunidade</w:t>
            </w:r>
            <w:commentRangeEnd w:id="70"/>
            <w:r>
              <w:commentReference w:id="70"/>
            </w:r>
            <w:r>
              <w:rPr>
                <w:b/>
                <w:sz w:val="20"/>
                <w:szCs w:val="20"/>
              </w:rPr>
              <w:t xml:space="preserve">s que podrían aumentar el valor comercial o, por el contrario, dañar </w:t>
            </w:r>
            <w:sdt>
              <w:sdtPr>
                <w:tag w:val="goog_rdk_60"/>
                <w:id w:val="1140233976"/>
              </w:sdtPr>
              <w:sdtEndPr/>
              <w:sdtContent>
                <w:commentRangeStart w:id="71"/>
              </w:sdtContent>
            </w:sdt>
            <w:r>
              <w:rPr>
                <w:b/>
                <w:sz w:val="20"/>
                <w:szCs w:val="20"/>
              </w:rPr>
              <w:t xml:space="preserve">una organización </w:t>
            </w:r>
            <w:commentRangeEnd w:id="71"/>
            <w:r>
              <w:commentReference w:id="71"/>
            </w:r>
            <w:r>
              <w:rPr>
                <w:b/>
                <w:sz w:val="20"/>
                <w:szCs w:val="20"/>
              </w:rPr>
              <w:t>si no se aprovechan</w:t>
            </w:r>
            <w:r>
              <w:rPr>
                <w:sz w:val="20"/>
                <w:szCs w:val="20"/>
              </w:rPr>
              <w:t xml:space="preserve">. </w:t>
            </w:r>
          </w:p>
        </w:tc>
      </w:tr>
    </w:tbl>
    <w:p w:rsidR="00F04D23" w:rsidRDefault="009B3C90" w14:paraId="000002E5" w14:textId="77777777">
      <w:pPr>
        <w:ind w:left="0" w:hanging="2"/>
        <w:jc w:val="both"/>
        <w:rPr>
          <w:sz w:val="20"/>
          <w:szCs w:val="20"/>
        </w:rPr>
      </w:pPr>
      <w:r>
        <w:rPr>
          <w:noProof/>
        </w:rPr>
        <w:drawing>
          <wp:anchor distT="0" distB="0" distL="114300" distR="114300" simplePos="0" relativeHeight="251663872" behindDoc="0" locked="0" layoutInCell="1" hidden="0" allowOverlap="1" wp14:anchorId="319F9027" wp14:editId="5169EF6D">
            <wp:simplePos x="0" y="0"/>
            <wp:positionH relativeFrom="column">
              <wp:posOffset>4271009</wp:posOffset>
            </wp:positionH>
            <wp:positionV relativeFrom="paragraph">
              <wp:posOffset>-1038859</wp:posOffset>
            </wp:positionV>
            <wp:extent cx="1681480" cy="1129665"/>
            <wp:effectExtent l="0" t="0" r="0" b="0"/>
            <wp:wrapSquare wrapText="bothSides" distT="0" distB="0" distL="114300" distR="114300"/>
            <wp:docPr id="106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4"/>
                    <a:srcRect/>
                    <a:stretch>
                      <a:fillRect/>
                    </a:stretch>
                  </pic:blipFill>
                  <pic:spPr>
                    <a:xfrm>
                      <a:off x="0" y="0"/>
                      <a:ext cx="1681480" cy="1129665"/>
                    </a:xfrm>
                    <a:prstGeom prst="rect">
                      <a:avLst/>
                    </a:prstGeom>
                    <a:ln/>
                  </pic:spPr>
                </pic:pic>
              </a:graphicData>
            </a:graphic>
          </wp:anchor>
        </w:drawing>
      </w:r>
    </w:p>
    <w:p w:rsidR="00F04D23" w:rsidRDefault="009B3C90" w14:paraId="000002E6" w14:textId="77777777">
      <w:pPr>
        <w:ind w:left="0" w:hanging="2"/>
        <w:jc w:val="both"/>
        <w:rPr>
          <w:sz w:val="20"/>
          <w:szCs w:val="20"/>
        </w:rPr>
      </w:pPr>
      <w:r>
        <w:rPr>
          <w:sz w:val="20"/>
          <w:szCs w:val="20"/>
        </w:rPr>
        <w:t xml:space="preserve">De hecho, el objetivo de cualquier programa de gestión de riesgos no es eliminar todos los riesgos, </w:t>
      </w:r>
      <w:r>
        <w:rPr>
          <w:b/>
          <w:sz w:val="20"/>
          <w:szCs w:val="20"/>
        </w:rPr>
        <w:t xml:space="preserve">sino preservar y agregar valor a la empresa mediante la toma de decisiones de riesgo inteligentes. </w:t>
      </w:r>
    </w:p>
    <w:p w:rsidR="00F04D23" w:rsidRDefault="00F04D23" w14:paraId="000002E7" w14:textId="77777777">
      <w:pPr>
        <w:ind w:left="0" w:hanging="2"/>
        <w:jc w:val="both"/>
        <w:rPr>
          <w:sz w:val="20"/>
          <w:szCs w:val="20"/>
        </w:rPr>
      </w:pPr>
    </w:p>
    <w:p w:rsidR="00F04D23" w:rsidRDefault="009B3C90" w14:paraId="000002E8" w14:textId="77777777">
      <w:pPr>
        <w:pBdr>
          <w:top w:val="nil"/>
          <w:left w:val="nil"/>
          <w:bottom w:val="nil"/>
          <w:right w:val="nil"/>
          <w:between w:val="nil"/>
        </w:pBdr>
        <w:spacing w:after="160"/>
        <w:ind w:left="0" w:hanging="2"/>
        <w:jc w:val="both"/>
        <w:rPr>
          <w:color w:val="000000"/>
          <w:sz w:val="20"/>
          <w:szCs w:val="20"/>
        </w:rPr>
      </w:pPr>
      <w:r>
        <w:rPr>
          <w:color w:val="000000"/>
          <w:sz w:val="20"/>
          <w:szCs w:val="20"/>
        </w:rP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Pr>
          <w:b/>
          <w:color w:val="000000"/>
          <w:sz w:val="20"/>
          <w:szCs w:val="20"/>
        </w:rPr>
        <w:t>globalización</w:t>
      </w:r>
      <w:r>
        <w:rPr>
          <w:color w:val="000000"/>
          <w:sz w:val="20"/>
          <w:szCs w:val="20"/>
        </w:rPr>
        <w:t xml:space="preserve">, otro factor de amenaza es el cambio climático según los expertos en riesgos. </w:t>
      </w:r>
      <w:r>
        <w:rPr>
          <w:color w:val="000000"/>
          <w:sz w:val="20"/>
          <w:szCs w:val="20"/>
        </w:rPr>
        <w:br/>
      </w:r>
    </w:p>
    <w:tbl>
      <w:tblPr>
        <w:tblStyle w:val="afffa"/>
        <w:tblW w:w="9749" w:type="dxa"/>
        <w:tblInd w:w="-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749"/>
      </w:tblGrid>
      <w:tr w:rsidR="00F04D23" w14:paraId="1E75870E" w14:textId="77777777">
        <w:trPr>
          <w:trHeight w:val="1970"/>
        </w:trPr>
        <w:tc>
          <w:tcPr>
            <w:tcW w:w="9749" w:type="dxa"/>
            <w:shd w:val="clear" w:color="auto" w:fill="8EAADB"/>
          </w:tcPr>
          <w:p w:rsidR="00F04D23" w:rsidRDefault="00CA0617" w14:paraId="000002E9" w14:textId="77777777">
            <w:pPr>
              <w:pBdr>
                <w:top w:val="nil"/>
                <w:left w:val="nil"/>
                <w:bottom w:val="nil"/>
                <w:right w:val="nil"/>
                <w:between w:val="nil"/>
              </w:pBdr>
              <w:ind w:left="0" w:hanging="2"/>
              <w:jc w:val="both"/>
              <w:rPr>
                <w:color w:val="000000"/>
              </w:rPr>
            </w:pPr>
            <w:sdt>
              <w:sdtPr>
                <w:tag w:val="goog_rdk_61"/>
                <w:id w:val="1416825089"/>
              </w:sdtPr>
              <w:sdtEndPr/>
              <w:sdtContent>
                <w:commentRangeStart w:id="72"/>
              </w:sdtContent>
            </w:sdt>
            <w:r w:rsidR="009B3C90">
              <w:rPr>
                <w:b/>
                <w:color w:val="000000"/>
              </w:rPr>
              <w:t>Importante…</w:t>
            </w:r>
          </w:p>
          <w:p w:rsidR="00F04D23" w:rsidRDefault="009B3C90" w14:paraId="000002EA" w14:textId="77777777">
            <w:pPr>
              <w:pBdr>
                <w:top w:val="nil"/>
                <w:left w:val="nil"/>
                <w:bottom w:val="nil"/>
                <w:right w:val="nil"/>
                <w:between w:val="nil"/>
              </w:pBdr>
              <w:spacing w:after="160"/>
              <w:ind w:left="0" w:hanging="2"/>
              <w:jc w:val="both"/>
              <w:rPr>
                <w:color w:val="000000"/>
              </w:rPr>
            </w:pPr>
            <w:r>
              <w:rPr>
                <w:b/>
                <w:color w:val="000000"/>
                <w:sz w:val="20"/>
                <w:szCs w:val="20"/>
              </w:rPr>
              <w:t>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commentRangeEnd w:id="72"/>
            <w:r>
              <w:commentReference w:id="72"/>
            </w:r>
          </w:p>
        </w:tc>
      </w:tr>
    </w:tbl>
    <w:p w:rsidR="00F04D23" w:rsidRDefault="00F04D23" w14:paraId="000002EB" w14:textId="77777777">
      <w:pPr>
        <w:ind w:left="0" w:hanging="2"/>
        <w:jc w:val="both"/>
        <w:rPr>
          <w:sz w:val="20"/>
          <w:szCs w:val="20"/>
        </w:rPr>
      </w:pPr>
    </w:p>
    <w:p w:rsidR="00F04D23" w:rsidRDefault="009B3C90" w14:paraId="000002EC" w14:textId="77777777">
      <w:pPr>
        <w:ind w:left="0" w:hanging="2"/>
        <w:jc w:val="both"/>
        <w:rPr>
          <w:sz w:val="20"/>
          <w:szCs w:val="20"/>
        </w:rPr>
      </w:pPr>
      <w:r>
        <w:rPr>
          <w:sz w:val="20"/>
          <w:szCs w:val="20"/>
        </w:rPr>
        <w:t xml:space="preserve">Un </w:t>
      </w:r>
      <w:r>
        <w:rPr>
          <w:b/>
          <w:sz w:val="20"/>
          <w:szCs w:val="20"/>
        </w:rPr>
        <w:t>riesgo externo</w:t>
      </w:r>
      <w:r>
        <w:rPr>
          <w:sz w:val="20"/>
          <w:szCs w:val="20"/>
        </w:rP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 </w:t>
      </w:r>
    </w:p>
    <w:p w:rsidR="00F04D23" w:rsidRDefault="00F04D23" w14:paraId="000002ED" w14:textId="77777777">
      <w:pPr>
        <w:ind w:left="0" w:hanging="2"/>
        <w:jc w:val="both"/>
        <w:rPr>
          <w:sz w:val="20"/>
          <w:szCs w:val="20"/>
        </w:rPr>
      </w:pPr>
    </w:p>
    <w:p w:rsidR="00F04D23" w:rsidRDefault="009B3C90" w14:paraId="000002EE" w14:textId="77777777">
      <w:pPr>
        <w:ind w:left="0" w:hanging="2"/>
        <w:jc w:val="both"/>
        <w:rPr>
          <w:sz w:val="20"/>
          <w:szCs w:val="20"/>
        </w:rPr>
      </w:pPr>
      <w:r>
        <w:rPr>
          <w:sz w:val="20"/>
          <w:szCs w:val="20"/>
        </w:rPr>
        <w:t xml:space="preserve">Varias empresas actuaron de manera inmediata haciendo ajustes rápidos a las amenazas planteadas por la emergencia, revisando los programas de gestión de riesgos y reevaluando la exposición de los procesos al peligro. </w:t>
      </w:r>
    </w:p>
    <w:p w:rsidR="00F04D23" w:rsidRDefault="00CA0617" w14:paraId="000002EF" w14:textId="77777777">
      <w:pPr>
        <w:ind w:left="0" w:hanging="2"/>
        <w:jc w:val="both"/>
        <w:rPr>
          <w:sz w:val="20"/>
          <w:szCs w:val="20"/>
        </w:rPr>
      </w:pPr>
      <w:sdt>
        <w:sdtPr>
          <w:tag w:val="goog_rdk_62"/>
          <w:id w:val="999628105"/>
        </w:sdtPr>
        <w:sdtEndPr/>
        <w:sdtContent>
          <w:commentRangeStart w:id="73"/>
        </w:sdtContent>
      </w:sdt>
    </w:p>
    <w:p w:rsidR="00F04D23" w:rsidRDefault="009B3C90" w14:paraId="000002F0" w14:textId="77777777">
      <w:pPr>
        <w:ind w:left="0" w:hanging="2"/>
        <w:jc w:val="both"/>
        <w:rPr>
          <w:sz w:val="20"/>
          <w:szCs w:val="20"/>
        </w:rPr>
      </w:pPr>
      <w:commentRangeEnd w:id="73"/>
      <w:r>
        <w:commentReference w:id="73"/>
      </w:r>
      <w:r>
        <w:rPr>
          <w:sz w:val="20"/>
          <w:szCs w:val="20"/>
        </w:rPr>
        <w:t xml:space="preserve">Actualmente, aun se sigue trabajando en las secuelas de control de esta amenaza, incorporando los colaboradores de regreso a los puestos de trabajo, incentivando la presencialidad en la gestión de los trámites administrativos, aunque se resalta que </w:t>
      </w:r>
      <w:r>
        <w:rPr>
          <w:b/>
          <w:sz w:val="20"/>
          <w:szCs w:val="20"/>
        </w:rPr>
        <w:t>p</w:t>
      </w:r>
      <w:r>
        <w:rPr>
          <w:sz w:val="20"/>
          <w:szCs w:val="20"/>
        </w:rPr>
        <w:t>ara algunas empresas este riesgo se convirtió en ventaja para ellas y continúan con algunos colaboradores en teletrabajo porque reduce costos, gestiona recursos y hace uso de las tecnologías de la información.</w:t>
      </w:r>
      <w:r>
        <w:rPr>
          <w:noProof/>
        </w:rPr>
        <w:drawing>
          <wp:anchor distT="0" distB="0" distL="114300" distR="114300" simplePos="0" relativeHeight="251664896" behindDoc="0" locked="0" layoutInCell="1" hidden="0" allowOverlap="1" wp14:anchorId="6812F878" wp14:editId="3AD3058F">
            <wp:simplePos x="0" y="0"/>
            <wp:positionH relativeFrom="column">
              <wp:posOffset>13336</wp:posOffset>
            </wp:positionH>
            <wp:positionV relativeFrom="paragraph">
              <wp:posOffset>26669</wp:posOffset>
            </wp:positionV>
            <wp:extent cx="3185160" cy="1293495"/>
            <wp:effectExtent l="0" t="0" r="0" b="0"/>
            <wp:wrapSquare wrapText="bothSides" distT="0" distB="0" distL="114300" distR="114300"/>
            <wp:docPr id="106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5"/>
                    <a:srcRect/>
                    <a:stretch>
                      <a:fillRect/>
                    </a:stretch>
                  </pic:blipFill>
                  <pic:spPr>
                    <a:xfrm>
                      <a:off x="0" y="0"/>
                      <a:ext cx="3185160" cy="1293495"/>
                    </a:xfrm>
                    <a:prstGeom prst="rect">
                      <a:avLst/>
                    </a:prstGeom>
                    <a:ln/>
                  </pic:spPr>
                </pic:pic>
              </a:graphicData>
            </a:graphic>
          </wp:anchor>
        </w:drawing>
      </w:r>
    </w:p>
    <w:p w:rsidR="00F04D23" w:rsidRDefault="00F04D23" w14:paraId="000002F1" w14:textId="77777777">
      <w:pPr>
        <w:ind w:left="0" w:hanging="2"/>
        <w:jc w:val="both"/>
        <w:rPr>
          <w:sz w:val="20"/>
          <w:szCs w:val="20"/>
        </w:rPr>
      </w:pPr>
    </w:p>
    <w:p w:rsidR="00F04D23" w:rsidRDefault="009B3C90" w14:paraId="000002F2" w14:textId="77777777">
      <w:pPr>
        <w:pBdr>
          <w:top w:val="nil"/>
          <w:left w:val="nil"/>
          <w:bottom w:val="nil"/>
          <w:right w:val="nil"/>
          <w:between w:val="nil"/>
        </w:pBdr>
        <w:spacing w:after="160"/>
        <w:ind w:left="0" w:hanging="2"/>
        <w:jc w:val="both"/>
        <w:rPr>
          <w:color w:val="000000"/>
          <w:sz w:val="20"/>
          <w:szCs w:val="20"/>
        </w:rPr>
      </w:pPr>
      <w:r>
        <w:rPr>
          <w:color w:val="000000"/>
          <w:sz w:val="20"/>
          <w:szCs w:val="20"/>
        </w:rPr>
        <w:t>La empresa debe entonces centrar su atención en el enfoque de la gestión del riesgo, por lo que se hace necesario conocer cuáles son los tipos que existen y cómo se caracterizan para poder utilizarlos adecuadamente.</w:t>
      </w:r>
    </w:p>
    <w:tbl>
      <w:tblPr>
        <w:tblStyle w:val="afffb"/>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352A7995" w14:textId="77777777">
        <w:tc>
          <w:tcPr>
            <w:tcW w:w="9544" w:type="dxa"/>
            <w:shd w:val="clear" w:color="auto" w:fill="C45911"/>
          </w:tcPr>
          <w:p w:rsidR="00F04D23" w:rsidRDefault="00CA0617" w14:paraId="000002F3" w14:textId="77777777">
            <w:pPr>
              <w:ind w:left="0" w:hanging="2"/>
              <w:jc w:val="center"/>
              <w:rPr>
                <w:sz w:val="20"/>
                <w:szCs w:val="20"/>
              </w:rPr>
            </w:pPr>
            <w:sdt>
              <w:sdtPr>
                <w:tag w:val="goog_rdk_63"/>
                <w:id w:val="-520080271"/>
              </w:sdtPr>
              <w:sdtEndPr/>
              <w:sdtContent>
                <w:commentRangeStart w:id="74"/>
              </w:sdtContent>
            </w:sdt>
            <w:r w:rsidR="009B3C90">
              <w:rPr>
                <w:sz w:val="20"/>
                <w:szCs w:val="20"/>
              </w:rPr>
              <w:t>Recurso</w:t>
            </w:r>
            <w:commentRangeEnd w:id="74"/>
            <w:r w:rsidR="009B3C90">
              <w:commentReference w:id="74"/>
            </w:r>
            <w:r w:rsidR="009B3C90">
              <w:rPr>
                <w:sz w:val="20"/>
                <w:szCs w:val="20"/>
              </w:rPr>
              <w:t xml:space="preserve"> de aprendizaje</w:t>
            </w:r>
          </w:p>
          <w:p w:rsidR="00F04D23" w:rsidRDefault="009B3C90" w14:paraId="000002F4" w14:textId="77777777">
            <w:pPr>
              <w:ind w:left="0" w:hanging="2"/>
              <w:jc w:val="center"/>
              <w:rPr>
                <w:sz w:val="20"/>
                <w:szCs w:val="20"/>
              </w:rPr>
            </w:pPr>
            <w:r>
              <w:rPr>
                <w:sz w:val="20"/>
                <w:szCs w:val="20"/>
              </w:rPr>
              <w:t>Infografía puntos calientes</w:t>
            </w:r>
          </w:p>
          <w:p w:rsidR="00F04D23" w:rsidRDefault="009B3C90" w14:paraId="000002F5" w14:textId="77777777">
            <w:pPr>
              <w:ind w:left="0" w:hanging="2"/>
              <w:jc w:val="center"/>
              <w:rPr>
                <w:sz w:val="20"/>
                <w:szCs w:val="20"/>
              </w:rPr>
            </w:pPr>
            <w:r>
              <w:rPr>
                <w:sz w:val="20"/>
                <w:szCs w:val="20"/>
              </w:rPr>
              <w:t>DI_CF010_2_Enfoques_Riesgo</w:t>
            </w:r>
          </w:p>
          <w:p w:rsidR="00F04D23" w:rsidRDefault="009B3C90" w14:paraId="000002F6" w14:textId="77777777">
            <w:pPr>
              <w:ind w:left="0" w:hanging="2"/>
              <w:jc w:val="center"/>
              <w:rPr>
                <w:sz w:val="20"/>
                <w:szCs w:val="20"/>
              </w:rPr>
            </w:pPr>
            <w:r>
              <w:object w:dxaOrig="1311" w:dyaOrig="849" w14:anchorId="779A5494">
                <v:shape id="_x0000_i1029" style="width:75.75pt;height:48.75pt;visibility:visible" o:ole="" type="#_x0000_t75">
                  <v:imagedata o:title="" r:id="rId46"/>
                  <v:path o:extrusionok="t"/>
                </v:shape>
                <o:OLEObject Type="Embed" ProgID="PowerPoint.Show.8" ShapeID="_x0000_i1029" DrawAspect="Content" ObjectID="_1779889730" r:id="rId47"/>
              </w:object>
            </w:r>
          </w:p>
        </w:tc>
      </w:tr>
    </w:tbl>
    <w:p w:rsidR="00F04D23" w:rsidRDefault="00F04D23" w14:paraId="000002F7" w14:textId="77777777">
      <w:pPr>
        <w:ind w:left="0" w:hanging="2"/>
        <w:jc w:val="both"/>
        <w:rPr>
          <w:sz w:val="20"/>
          <w:szCs w:val="20"/>
        </w:rPr>
      </w:pPr>
    </w:p>
    <w:p w:rsidR="00F04D23" w:rsidRDefault="009B3C90" w14:paraId="000002F8" w14:textId="2E7F2501">
      <w:pPr>
        <w:pBdr>
          <w:top w:val="nil"/>
          <w:left w:val="nil"/>
          <w:bottom w:val="nil"/>
          <w:right w:val="nil"/>
          <w:between w:val="nil"/>
        </w:pBdr>
        <w:ind w:left="0" w:hanging="2"/>
        <w:jc w:val="both"/>
        <w:rPr>
          <w:color w:val="000000"/>
          <w:sz w:val="20"/>
          <w:szCs w:val="20"/>
        </w:rPr>
      </w:pPr>
      <w:r>
        <w:rPr>
          <w:color w:val="000000"/>
          <w:sz w:val="20"/>
          <w:szCs w:val="20"/>
        </w:rPr>
        <w:t xml:space="preserve">Teniendo en cuenta lo anterior, la organización debe entonces conocer la gestión de riesgos desde diversos sectores con el fin de identificar desde cada ángulo la posible existencia del </w:t>
      </w:r>
      <w:r w:rsidRPr="0052235D">
        <w:rPr>
          <w:color w:val="000000"/>
          <w:sz w:val="20"/>
          <w:szCs w:val="20"/>
          <w:highlight w:val="magenta"/>
        </w:rPr>
        <w:t xml:space="preserve">mismo, </w:t>
      </w:r>
      <w:r w:rsidRPr="0052235D" w:rsidR="0052235D">
        <w:rPr>
          <w:color w:val="000000"/>
          <w:sz w:val="20"/>
          <w:szCs w:val="20"/>
          <w:highlight w:val="magenta"/>
        </w:rPr>
        <w:t>así</w:t>
      </w:r>
      <w:r w:rsidRPr="0052235D">
        <w:rPr>
          <w:color w:val="000000"/>
          <w:sz w:val="20"/>
          <w:szCs w:val="20"/>
          <w:highlight w:val="magenta"/>
        </w:rPr>
        <w:t>:</w:t>
      </w:r>
    </w:p>
    <w:p w:rsidR="00F04D23" w:rsidRDefault="00F04D23" w14:paraId="000002F9" w14:textId="77777777">
      <w:pPr>
        <w:pBdr>
          <w:top w:val="nil"/>
          <w:left w:val="nil"/>
          <w:bottom w:val="nil"/>
          <w:right w:val="nil"/>
          <w:between w:val="nil"/>
        </w:pBdr>
        <w:spacing w:after="160"/>
        <w:ind w:left="0" w:hanging="2"/>
        <w:jc w:val="both"/>
        <w:rPr>
          <w:color w:val="FF0000"/>
          <w:sz w:val="20"/>
          <w:szCs w:val="20"/>
        </w:rPr>
      </w:pPr>
    </w:p>
    <w:tbl>
      <w:tblPr>
        <w:tblStyle w:val="afffc"/>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28A1D622" w14:textId="77777777">
        <w:tc>
          <w:tcPr>
            <w:tcW w:w="9544" w:type="dxa"/>
            <w:shd w:val="clear" w:color="auto" w:fill="C45911"/>
          </w:tcPr>
          <w:p w:rsidR="00F04D23" w:rsidRDefault="00CA0617" w14:paraId="000002FA" w14:textId="77777777">
            <w:pPr>
              <w:pBdr>
                <w:top w:val="nil"/>
                <w:left w:val="nil"/>
                <w:bottom w:val="nil"/>
                <w:right w:val="nil"/>
                <w:between w:val="nil"/>
              </w:pBdr>
              <w:ind w:left="0" w:hanging="2"/>
              <w:jc w:val="center"/>
              <w:rPr>
                <w:color w:val="000000"/>
                <w:sz w:val="20"/>
                <w:szCs w:val="20"/>
              </w:rPr>
            </w:pPr>
            <w:sdt>
              <w:sdtPr>
                <w:tag w:val="goog_rdk_64"/>
                <w:id w:val="1930238687"/>
              </w:sdtPr>
              <w:sdtEndPr/>
              <w:sdtContent>
                <w:commentRangeStart w:id="75"/>
              </w:sdtContent>
            </w:sdt>
            <w:r w:rsidR="009B3C90">
              <w:rPr>
                <w:color w:val="000000"/>
                <w:sz w:val="20"/>
                <w:szCs w:val="20"/>
              </w:rPr>
              <w:t>Recurso</w:t>
            </w:r>
            <w:commentRangeEnd w:id="75"/>
            <w:r w:rsidR="009B3C90">
              <w:commentReference w:id="75"/>
            </w:r>
            <w:r w:rsidR="009B3C90">
              <w:rPr>
                <w:color w:val="000000"/>
                <w:sz w:val="20"/>
                <w:szCs w:val="20"/>
              </w:rPr>
              <w:t xml:space="preserve"> de aprendizaje</w:t>
            </w:r>
          </w:p>
          <w:p w:rsidR="00F04D23" w:rsidRDefault="009B3C90" w14:paraId="000002FB" w14:textId="77777777">
            <w:pPr>
              <w:pBdr>
                <w:top w:val="nil"/>
                <w:left w:val="nil"/>
                <w:bottom w:val="nil"/>
                <w:right w:val="nil"/>
                <w:between w:val="nil"/>
              </w:pBdr>
              <w:ind w:left="0" w:hanging="2"/>
              <w:jc w:val="center"/>
              <w:rPr>
                <w:color w:val="000000"/>
                <w:sz w:val="20"/>
                <w:szCs w:val="20"/>
              </w:rPr>
            </w:pPr>
            <w:r>
              <w:rPr>
                <w:color w:val="000000"/>
                <w:sz w:val="20"/>
                <w:szCs w:val="20"/>
              </w:rPr>
              <w:t>DI_CF010_2_GestiónRiesgos</w:t>
            </w:r>
          </w:p>
          <w:p w:rsidR="00F04D23" w:rsidRDefault="009B3C90" w14:paraId="000002FC" w14:textId="77777777">
            <w:pPr>
              <w:pBdr>
                <w:top w:val="nil"/>
                <w:left w:val="nil"/>
                <w:bottom w:val="nil"/>
                <w:right w:val="nil"/>
                <w:between w:val="nil"/>
              </w:pBdr>
              <w:ind w:left="0" w:hanging="2"/>
              <w:jc w:val="center"/>
              <w:rPr>
                <w:color w:val="000000"/>
                <w:sz w:val="20"/>
                <w:szCs w:val="20"/>
              </w:rPr>
            </w:pPr>
            <w:r>
              <w:rPr>
                <w:color w:val="000000"/>
                <w:sz w:val="20"/>
                <w:szCs w:val="20"/>
              </w:rPr>
              <w:t>acordeón</w:t>
            </w:r>
          </w:p>
        </w:tc>
      </w:tr>
    </w:tbl>
    <w:p w:rsidR="00F04D23" w:rsidRDefault="00F04D23" w14:paraId="000002FD" w14:textId="77777777">
      <w:pPr>
        <w:pBdr>
          <w:top w:val="nil"/>
          <w:left w:val="nil"/>
          <w:bottom w:val="nil"/>
          <w:right w:val="nil"/>
          <w:between w:val="nil"/>
        </w:pBdr>
        <w:spacing w:after="160"/>
        <w:ind w:left="0" w:hanging="2"/>
        <w:jc w:val="both"/>
        <w:rPr>
          <w:color w:val="FF0000"/>
          <w:sz w:val="20"/>
          <w:szCs w:val="20"/>
        </w:rPr>
      </w:pPr>
    </w:p>
    <w:tbl>
      <w:tblPr>
        <w:tblStyle w:val="afffd"/>
        <w:tblW w:w="9683" w:type="dxa"/>
        <w:tblInd w:w="-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683"/>
      </w:tblGrid>
      <w:tr w:rsidR="00F04D23" w14:paraId="54044D97" w14:textId="77777777">
        <w:trPr>
          <w:trHeight w:val="1920"/>
        </w:trPr>
        <w:tc>
          <w:tcPr>
            <w:tcW w:w="9683" w:type="dxa"/>
            <w:shd w:val="clear" w:color="auto" w:fill="8EAADB"/>
          </w:tcPr>
          <w:p w:rsidR="00F04D23" w:rsidRDefault="009B3C90" w14:paraId="000002FE" w14:textId="77777777">
            <w:pPr>
              <w:ind w:left="0" w:hanging="2"/>
              <w:jc w:val="both"/>
              <w:rPr>
                <w:sz w:val="20"/>
                <w:szCs w:val="20"/>
              </w:rPr>
            </w:pPr>
            <w:r>
              <w:rPr>
                <w:b/>
                <w:sz w:val="20"/>
                <w:szCs w:val="20"/>
              </w:rPr>
              <w:t xml:space="preserve">Importante… </w:t>
            </w:r>
          </w:p>
          <w:p w:rsidR="00F04D23" w:rsidRDefault="00F04D23" w14:paraId="000002FF" w14:textId="77777777">
            <w:pPr>
              <w:ind w:left="0" w:hanging="2"/>
              <w:jc w:val="both"/>
              <w:rPr>
                <w:sz w:val="20"/>
                <w:szCs w:val="20"/>
              </w:rPr>
            </w:pPr>
          </w:p>
          <w:p w:rsidR="00F04D23" w:rsidRDefault="009B3C90" w14:paraId="00000300" w14:textId="2BF2B10B">
            <w:pPr>
              <w:ind w:left="0" w:hanging="2"/>
              <w:jc w:val="both"/>
              <w:rPr>
                <w:sz w:val="20"/>
                <w:szCs w:val="20"/>
              </w:rPr>
            </w:pPr>
            <w:r>
              <w:rPr>
                <w:b/>
                <w:sz w:val="20"/>
                <w:szCs w:val="20"/>
              </w:rPr>
              <w:t xml:space="preserve">Partiendo de la información recolectada anteriormente la organización entonces debe </w:t>
            </w:r>
            <w:r w:rsidRPr="0082365C">
              <w:rPr>
                <w:b/>
                <w:sz w:val="20"/>
                <w:szCs w:val="20"/>
                <w:highlight w:val="magenta"/>
              </w:rPr>
              <w:t>diseñar un programa de</w:t>
            </w:r>
            <w:r>
              <w:rPr>
                <w:b/>
                <w:sz w:val="20"/>
                <w:szCs w:val="20"/>
              </w:rPr>
              <w:t xml:space="preserve"> gestión de riesgos, el cual le </w:t>
            </w:r>
            <w:r>
              <w:rPr>
                <w:b/>
              </w:rPr>
              <w:t xml:space="preserve">ayuda a considerar la diversidad de problemas que enfrenta, también examina la relación entre los </w:t>
            </w:r>
            <w:sdt>
              <w:sdtPr>
                <w:tag w:val="goog_rdk_65"/>
                <w:id w:val="-952089269"/>
              </w:sdtPr>
              <w:sdtEndPr/>
              <w:sdtContent>
                <w:commentRangeStart w:id="76"/>
              </w:sdtContent>
            </w:sdt>
            <w:r>
              <w:rPr>
                <w:b/>
              </w:rPr>
              <w:t>riesgos y el impacto en caída que podrían tener en los objetivos estratégicos de una organización.</w:t>
            </w:r>
            <w:commentRangeEnd w:id="76"/>
            <w:r>
              <w:commentReference w:id="76"/>
            </w:r>
          </w:p>
        </w:tc>
      </w:tr>
    </w:tbl>
    <w:p w:rsidR="00F04D23" w:rsidRDefault="00F04D23" w14:paraId="00000301" w14:textId="77777777">
      <w:pPr>
        <w:ind w:left="0" w:hanging="2"/>
        <w:jc w:val="both"/>
        <w:rPr>
          <w:sz w:val="20"/>
          <w:szCs w:val="20"/>
        </w:rPr>
      </w:pPr>
    </w:p>
    <w:p w:rsidR="00F04D23" w:rsidRDefault="009B3C90" w14:paraId="00000302" w14:textId="77777777">
      <w:pPr>
        <w:ind w:left="0" w:hanging="2"/>
        <w:jc w:val="both"/>
        <w:rPr>
          <w:sz w:val="20"/>
          <w:szCs w:val="20"/>
        </w:rPr>
      </w:pPr>
      <w:r>
        <w:rPr>
          <w:sz w:val="20"/>
          <w:szCs w:val="20"/>
        </w:rPr>
        <w:t>Por lo tanto, un programa de gestión de riesgos debe estar entrelazado con la estrategia organizacional en donde se determinen los riesgos en los que la organización requiere de controles y acciones adicionales que sean aceptables o tolerables. Es importante que se acepten algunos de ellos sin que sea necesaria ninguna otra acción, otros son mitigados, compartidos o evitados por completo, pero cómo hace esto… veamos.</w:t>
      </w:r>
    </w:p>
    <w:p w:rsidR="00F04D23" w:rsidRDefault="00F04D23" w14:paraId="00000303" w14:textId="77777777">
      <w:pPr>
        <w:ind w:left="0" w:hanging="2"/>
        <w:jc w:val="both"/>
        <w:rPr>
          <w:sz w:val="20"/>
          <w:szCs w:val="20"/>
        </w:rPr>
      </w:pPr>
    </w:p>
    <w:p w:rsidR="00F04D23" w:rsidRDefault="009B3C90" w14:paraId="00000304" w14:textId="77777777">
      <w:pPr>
        <w:ind w:left="0" w:hanging="2"/>
        <w:jc w:val="both"/>
        <w:rPr>
          <w:sz w:val="20"/>
          <w:szCs w:val="20"/>
        </w:rPr>
      </w:pPr>
      <w:r>
        <w:rPr>
          <w:b/>
          <w:sz w:val="20"/>
          <w:szCs w:val="20"/>
        </w:rPr>
        <w:t>Identificación de Riesgos</w:t>
      </w:r>
    </w:p>
    <w:p w:rsidR="00F04D23" w:rsidRDefault="00F04D23" w14:paraId="00000305" w14:textId="77777777">
      <w:pPr>
        <w:ind w:left="0" w:hanging="2"/>
        <w:jc w:val="both"/>
        <w:rPr>
          <w:sz w:val="20"/>
          <w:szCs w:val="20"/>
        </w:rPr>
      </w:pPr>
    </w:p>
    <w:p w:rsidR="00F04D23" w:rsidRDefault="009B3C90" w14:paraId="00000306" w14:textId="77777777">
      <w:pPr>
        <w:ind w:left="0" w:hanging="2"/>
        <w:jc w:val="both"/>
        <w:rPr>
          <w:sz w:val="20"/>
          <w:szCs w:val="20"/>
        </w:rPr>
      </w:pPr>
      <w:r>
        <w:rPr>
          <w:sz w:val="20"/>
          <w:szCs w:val="20"/>
        </w:rPr>
        <w:t>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 un ejemplo se presenta a continuación:</w:t>
      </w:r>
    </w:p>
    <w:p w:rsidR="00F04D23" w:rsidRDefault="00F04D23" w14:paraId="00000307" w14:textId="77777777">
      <w:pPr>
        <w:ind w:left="0" w:hanging="2"/>
        <w:jc w:val="both"/>
        <w:rPr>
          <w:sz w:val="20"/>
          <w:szCs w:val="20"/>
        </w:rPr>
      </w:pPr>
    </w:p>
    <w:p w:rsidR="00F04D23" w:rsidRDefault="009B3C90" w14:paraId="00000308" w14:textId="77777777">
      <w:pPr>
        <w:ind w:left="0" w:hanging="2"/>
        <w:jc w:val="both"/>
        <w:rPr>
          <w:sz w:val="20"/>
          <w:szCs w:val="20"/>
        </w:rPr>
      </w:pPr>
      <w:r>
        <w:rPr>
          <w:b/>
          <w:sz w:val="20"/>
          <w:szCs w:val="20"/>
        </w:rPr>
        <w:t>Tabla 3</w:t>
      </w:r>
    </w:p>
    <w:p w:rsidR="00F04D23" w:rsidRDefault="009B3C90" w14:paraId="00000309" w14:textId="77777777">
      <w:pPr>
        <w:ind w:left="0" w:hanging="2"/>
        <w:jc w:val="both"/>
        <w:rPr>
          <w:sz w:val="20"/>
          <w:szCs w:val="20"/>
        </w:rPr>
      </w:pPr>
      <w:commentRangeStart w:id="77"/>
      <w:r w:rsidRPr="00ED739F">
        <w:rPr>
          <w:i/>
          <w:sz w:val="20"/>
          <w:szCs w:val="20"/>
          <w:highlight w:val="magenta"/>
        </w:rPr>
        <w:t>Identificación de riesgos</w:t>
      </w:r>
      <w:commentRangeEnd w:id="77"/>
      <w:r w:rsidR="00ED739F">
        <w:rPr>
          <w:rStyle w:val="Refdecomentario"/>
        </w:rPr>
        <w:commentReference w:id="77"/>
      </w:r>
    </w:p>
    <w:p w:rsidR="00F04D23" w:rsidRDefault="00F04D23" w14:paraId="0000030A" w14:textId="77777777">
      <w:pPr>
        <w:ind w:left="0" w:hanging="2"/>
        <w:jc w:val="both"/>
        <w:rPr>
          <w:sz w:val="20"/>
          <w:szCs w:val="20"/>
        </w:rPr>
      </w:pPr>
    </w:p>
    <w:tbl>
      <w:tblPr>
        <w:tblStyle w:val="afffe"/>
        <w:tblW w:w="625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128"/>
        <w:gridCol w:w="3128"/>
      </w:tblGrid>
      <w:tr w:rsidR="00F04D23" w14:paraId="44216A8E" w14:textId="77777777">
        <w:trPr>
          <w:trHeight w:val="423"/>
          <w:jc w:val="center"/>
        </w:trPr>
        <w:tc>
          <w:tcPr>
            <w:tcW w:w="3128" w:type="dxa"/>
            <w:shd w:val="clear" w:color="auto" w:fill="E7E6E6"/>
          </w:tcPr>
          <w:p w:rsidR="00F04D23" w:rsidRDefault="009B3C90" w14:paraId="0000030B" w14:textId="77777777">
            <w:pPr>
              <w:ind w:left="0" w:hanging="2"/>
              <w:jc w:val="center"/>
              <w:rPr>
                <w:sz w:val="20"/>
                <w:szCs w:val="20"/>
              </w:rPr>
            </w:pPr>
            <w:r>
              <w:rPr>
                <w:b/>
                <w:sz w:val="20"/>
                <w:szCs w:val="20"/>
              </w:rPr>
              <w:t>Riesgos de la empresa</w:t>
            </w:r>
          </w:p>
        </w:tc>
        <w:tc>
          <w:tcPr>
            <w:tcW w:w="3128" w:type="dxa"/>
            <w:shd w:val="clear" w:color="auto" w:fill="E7E6E6"/>
          </w:tcPr>
          <w:p w:rsidR="00F04D23" w:rsidRDefault="009B3C90" w14:paraId="0000030C" w14:textId="77777777">
            <w:pPr>
              <w:ind w:left="0" w:hanging="2"/>
              <w:jc w:val="center"/>
              <w:rPr>
                <w:sz w:val="20"/>
                <w:szCs w:val="20"/>
              </w:rPr>
            </w:pPr>
            <w:r>
              <w:rPr>
                <w:b/>
                <w:sz w:val="20"/>
                <w:szCs w:val="20"/>
              </w:rPr>
              <w:t>Fuentes de amenazas</w:t>
            </w:r>
          </w:p>
        </w:tc>
      </w:tr>
      <w:tr w:rsidR="00F04D23" w14:paraId="5101951D" w14:textId="77777777">
        <w:trPr>
          <w:trHeight w:val="406"/>
          <w:jc w:val="center"/>
        </w:trPr>
        <w:tc>
          <w:tcPr>
            <w:tcW w:w="3128" w:type="dxa"/>
            <w:shd w:val="clear" w:color="auto" w:fill="FFD966"/>
          </w:tcPr>
          <w:p w:rsidR="00F04D23" w:rsidRDefault="009B3C90" w14:paraId="0000030D" w14:textId="77777777">
            <w:pPr>
              <w:ind w:left="0" w:hanging="2"/>
              <w:jc w:val="both"/>
              <w:rPr>
                <w:sz w:val="20"/>
                <w:szCs w:val="20"/>
              </w:rPr>
            </w:pPr>
            <w:r>
              <w:rPr>
                <w:sz w:val="20"/>
                <w:szCs w:val="20"/>
              </w:rPr>
              <w:t>Riesgos de Personas</w:t>
            </w:r>
          </w:p>
        </w:tc>
        <w:tc>
          <w:tcPr>
            <w:tcW w:w="3128" w:type="dxa"/>
            <w:shd w:val="clear" w:color="auto" w:fill="FFD966"/>
          </w:tcPr>
          <w:p w:rsidR="00F04D23" w:rsidRDefault="009B3C90" w14:paraId="0000030E" w14:textId="77777777">
            <w:pPr>
              <w:ind w:left="0" w:hanging="2"/>
              <w:jc w:val="both"/>
              <w:rPr>
                <w:sz w:val="20"/>
                <w:szCs w:val="20"/>
              </w:rPr>
            </w:pPr>
            <w:r>
              <w:rPr>
                <w:sz w:val="20"/>
                <w:szCs w:val="20"/>
              </w:rPr>
              <w:t>Terremotos</w:t>
            </w:r>
          </w:p>
        </w:tc>
      </w:tr>
      <w:tr w:rsidR="00F04D23" w14:paraId="44C256F9" w14:textId="77777777">
        <w:trPr>
          <w:trHeight w:val="423"/>
          <w:jc w:val="center"/>
        </w:trPr>
        <w:tc>
          <w:tcPr>
            <w:tcW w:w="3128" w:type="dxa"/>
            <w:shd w:val="clear" w:color="auto" w:fill="F4B083"/>
          </w:tcPr>
          <w:p w:rsidR="00F04D23" w:rsidRDefault="009B3C90" w14:paraId="0000030F" w14:textId="77777777">
            <w:pPr>
              <w:ind w:left="0" w:hanging="2"/>
              <w:jc w:val="both"/>
              <w:rPr>
                <w:sz w:val="20"/>
                <w:szCs w:val="20"/>
              </w:rPr>
            </w:pPr>
            <w:r>
              <w:rPr>
                <w:sz w:val="20"/>
                <w:szCs w:val="20"/>
              </w:rPr>
              <w:t>Riesgos de Instalaciones</w:t>
            </w:r>
          </w:p>
        </w:tc>
        <w:tc>
          <w:tcPr>
            <w:tcW w:w="3128" w:type="dxa"/>
            <w:shd w:val="clear" w:color="auto" w:fill="F4B083"/>
          </w:tcPr>
          <w:p w:rsidR="00F04D23" w:rsidRDefault="009B3C90" w14:paraId="00000310" w14:textId="77777777">
            <w:pPr>
              <w:ind w:left="0" w:hanging="2"/>
              <w:jc w:val="both"/>
              <w:rPr>
                <w:sz w:val="20"/>
                <w:szCs w:val="20"/>
              </w:rPr>
            </w:pPr>
            <w:r>
              <w:rPr>
                <w:sz w:val="20"/>
                <w:szCs w:val="20"/>
              </w:rPr>
              <w:t>Recesiones económicas</w:t>
            </w:r>
          </w:p>
        </w:tc>
      </w:tr>
      <w:tr w:rsidR="00F04D23" w14:paraId="6E8F5556" w14:textId="77777777">
        <w:trPr>
          <w:trHeight w:val="423"/>
          <w:jc w:val="center"/>
        </w:trPr>
        <w:tc>
          <w:tcPr>
            <w:tcW w:w="3128" w:type="dxa"/>
            <w:shd w:val="clear" w:color="auto" w:fill="9CC2E5"/>
          </w:tcPr>
          <w:p w:rsidR="00F04D23" w:rsidRDefault="009B3C90" w14:paraId="00000311" w14:textId="77777777">
            <w:pPr>
              <w:ind w:left="0" w:hanging="2"/>
              <w:jc w:val="both"/>
              <w:rPr>
                <w:sz w:val="20"/>
                <w:szCs w:val="20"/>
              </w:rPr>
            </w:pPr>
            <w:r>
              <w:rPr>
                <w:sz w:val="20"/>
                <w:szCs w:val="20"/>
              </w:rPr>
              <w:t>Riesgos de Procesos</w:t>
            </w:r>
          </w:p>
        </w:tc>
        <w:tc>
          <w:tcPr>
            <w:tcW w:w="3128" w:type="dxa"/>
            <w:shd w:val="clear" w:color="auto" w:fill="9CC2E5"/>
          </w:tcPr>
          <w:p w:rsidR="00F04D23" w:rsidRDefault="009B3C90" w14:paraId="00000312" w14:textId="77777777">
            <w:pPr>
              <w:ind w:left="0" w:hanging="2"/>
              <w:jc w:val="both"/>
              <w:rPr>
                <w:sz w:val="20"/>
                <w:szCs w:val="20"/>
              </w:rPr>
            </w:pPr>
            <w:r>
              <w:rPr>
                <w:sz w:val="20"/>
                <w:szCs w:val="20"/>
              </w:rPr>
              <w:t>Inundaciones</w:t>
            </w:r>
          </w:p>
        </w:tc>
      </w:tr>
      <w:tr w:rsidR="00F04D23" w14:paraId="0BC9BE01" w14:textId="77777777">
        <w:trPr>
          <w:trHeight w:val="406"/>
          <w:jc w:val="center"/>
        </w:trPr>
        <w:tc>
          <w:tcPr>
            <w:tcW w:w="3128" w:type="dxa"/>
            <w:shd w:val="clear" w:color="auto" w:fill="A8D08D"/>
          </w:tcPr>
          <w:p w:rsidR="00F04D23" w:rsidRDefault="009B3C90" w14:paraId="00000313" w14:textId="77777777">
            <w:pPr>
              <w:ind w:left="0" w:hanging="2"/>
              <w:jc w:val="both"/>
              <w:rPr>
                <w:sz w:val="20"/>
                <w:szCs w:val="20"/>
              </w:rPr>
            </w:pPr>
            <w:r>
              <w:rPr>
                <w:sz w:val="20"/>
                <w:szCs w:val="20"/>
              </w:rPr>
              <w:t>Riesgos Tecnológicos</w:t>
            </w:r>
          </w:p>
        </w:tc>
        <w:tc>
          <w:tcPr>
            <w:tcW w:w="3128" w:type="dxa"/>
            <w:shd w:val="clear" w:color="auto" w:fill="A8D08D"/>
          </w:tcPr>
          <w:p w:rsidR="00F04D23" w:rsidRDefault="009B3C90" w14:paraId="00000314" w14:textId="77777777">
            <w:pPr>
              <w:ind w:left="0" w:hanging="2"/>
              <w:jc w:val="both"/>
              <w:rPr>
                <w:sz w:val="20"/>
                <w:szCs w:val="20"/>
              </w:rPr>
            </w:pPr>
            <w:r>
              <w:rPr>
                <w:sz w:val="20"/>
                <w:szCs w:val="20"/>
              </w:rPr>
              <w:t>Ataques cibernéticos</w:t>
            </w:r>
          </w:p>
        </w:tc>
      </w:tr>
    </w:tbl>
    <w:p w:rsidR="00F04D23" w:rsidRDefault="00F04D23" w14:paraId="00000315" w14:textId="77777777">
      <w:pPr>
        <w:ind w:left="0" w:hanging="2"/>
        <w:jc w:val="both"/>
        <w:rPr>
          <w:sz w:val="20"/>
          <w:szCs w:val="20"/>
        </w:rPr>
      </w:pPr>
    </w:p>
    <w:p w:rsidR="00F04D23" w:rsidRDefault="00F04D23" w14:paraId="00000316" w14:textId="77777777">
      <w:pPr>
        <w:ind w:left="0" w:hanging="2"/>
        <w:jc w:val="both"/>
        <w:rPr>
          <w:sz w:val="20"/>
          <w:szCs w:val="20"/>
        </w:rPr>
      </w:pPr>
    </w:p>
    <w:p w:rsidR="00F04D23" w:rsidRDefault="009B3C90" w14:paraId="00000317" w14:textId="77777777">
      <w:pPr>
        <w:ind w:left="0" w:hanging="2"/>
        <w:jc w:val="both"/>
        <w:rPr>
          <w:sz w:val="20"/>
          <w:szCs w:val="20"/>
        </w:rPr>
      </w:pPr>
      <w:r>
        <w:rPr>
          <w:sz w:val="20"/>
          <w:szCs w:val="20"/>
        </w:rPr>
        <w:t xml:space="preserve">La tarea final en </w:t>
      </w:r>
      <w:r>
        <w:rPr>
          <w:b/>
          <w:sz w:val="20"/>
          <w:szCs w:val="20"/>
        </w:rPr>
        <w:t>e</w:t>
      </w:r>
      <w:r>
        <w:rPr>
          <w:sz w:val="20"/>
          <w:szCs w:val="20"/>
        </w:rPr>
        <w:t>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probabilidad y el impacto de estos diversos riesgos y qué acciones se deben tomar para preservar y mejorar el valor organizacional.</w:t>
      </w:r>
    </w:p>
    <w:p w:rsidR="00F04D23" w:rsidRDefault="00F04D23" w14:paraId="00000318" w14:textId="77777777">
      <w:pPr>
        <w:ind w:left="0" w:hanging="2"/>
        <w:jc w:val="both"/>
        <w:rPr>
          <w:sz w:val="20"/>
          <w:szCs w:val="20"/>
        </w:rPr>
      </w:pPr>
    </w:p>
    <w:p w:rsidR="00F04D23" w:rsidRDefault="009B3C90" w14:paraId="00000319" w14:textId="77777777">
      <w:pPr>
        <w:ind w:left="0" w:hanging="2"/>
        <w:jc w:val="both"/>
        <w:rPr>
          <w:sz w:val="20"/>
          <w:szCs w:val="20"/>
        </w:rPr>
      </w:pPr>
      <w:r>
        <w:rPr>
          <w:sz w:val="20"/>
          <w:szCs w:val="20"/>
        </w:rPr>
        <w:t>Todo el proceso anterior le permite a la empresa tener unas ventajas e identificar unos retos al hacer gestión de riesgos, ya que la lleva a diseñar un plan de mejora continua con el fin de tener acciones correctivas y preventivas, lo que necesariamente hace más fuerte a la organización.</w:t>
      </w:r>
    </w:p>
    <w:p w:rsidR="00F04D23" w:rsidRDefault="00F04D23" w14:paraId="0000031A" w14:textId="77777777">
      <w:pPr>
        <w:ind w:left="0" w:hanging="2"/>
        <w:jc w:val="both"/>
        <w:rPr>
          <w:sz w:val="20"/>
          <w:szCs w:val="20"/>
        </w:rPr>
      </w:pPr>
    </w:p>
    <w:p w:rsidR="00F04D23" w:rsidRDefault="009B3C90" w14:paraId="0000031B" w14:textId="77777777">
      <w:pPr>
        <w:ind w:left="0" w:hanging="2"/>
        <w:jc w:val="both"/>
        <w:rPr>
          <w:sz w:val="20"/>
          <w:szCs w:val="20"/>
        </w:rPr>
      </w:pPr>
      <w:r>
        <w:rPr>
          <w:sz w:val="20"/>
          <w:szCs w:val="20"/>
        </w:rPr>
        <w:t xml:space="preserve">Pero, es necesario pensar que la gestión eficaz de los riesgos podría tener un impacto negativo o positivo en las ganancias incluso para empresas maduras que desarrollan estrategias poderosas para la prevención del riesgo y el cumplimiento normativo, lo que se refleja en las ventajas y los retos que se describen a continuación:  </w:t>
      </w:r>
    </w:p>
    <w:p w:rsidR="00F04D23" w:rsidRDefault="00F04D23" w14:paraId="0000031C" w14:textId="77777777">
      <w:pPr>
        <w:ind w:left="0" w:hanging="2"/>
        <w:jc w:val="both"/>
        <w:rPr>
          <w:sz w:val="20"/>
          <w:szCs w:val="20"/>
        </w:rPr>
      </w:pPr>
    </w:p>
    <w:p w:rsidR="00F04D23" w:rsidRDefault="009B3C90" w14:paraId="0000031D" w14:textId="77777777">
      <w:pPr>
        <w:ind w:left="0" w:hanging="2"/>
        <w:jc w:val="both"/>
        <w:rPr>
          <w:sz w:val="20"/>
          <w:szCs w:val="20"/>
        </w:rPr>
      </w:pPr>
      <w:r>
        <w:rPr>
          <w:b/>
          <w:sz w:val="20"/>
          <w:szCs w:val="20"/>
        </w:rPr>
        <w:t>Tabla 4</w:t>
      </w:r>
    </w:p>
    <w:p w:rsidR="00F04D23" w:rsidRDefault="009B3C90" w14:paraId="0000031E" w14:textId="77777777">
      <w:pPr>
        <w:ind w:left="0" w:hanging="2"/>
        <w:jc w:val="both"/>
        <w:rPr>
          <w:sz w:val="20"/>
          <w:szCs w:val="20"/>
        </w:rPr>
      </w:pPr>
      <w:commentRangeStart w:id="78"/>
      <w:r w:rsidRPr="00ED739F">
        <w:rPr>
          <w:i/>
          <w:sz w:val="20"/>
          <w:szCs w:val="20"/>
          <w:highlight w:val="magenta"/>
        </w:rPr>
        <w:t>Plan de mejora, ventajas y retos</w:t>
      </w:r>
      <w:commentRangeEnd w:id="78"/>
      <w:r w:rsidR="00ED739F">
        <w:rPr>
          <w:rStyle w:val="Refdecomentario"/>
        </w:rPr>
        <w:commentReference w:id="78"/>
      </w:r>
    </w:p>
    <w:p w:rsidR="00F04D23" w:rsidRDefault="00F04D23" w14:paraId="0000031F" w14:textId="77777777">
      <w:pPr>
        <w:ind w:left="0" w:hanging="2"/>
        <w:jc w:val="both"/>
        <w:rPr>
          <w:sz w:val="20"/>
          <w:szCs w:val="20"/>
        </w:rPr>
      </w:pPr>
    </w:p>
    <w:tbl>
      <w:tblPr>
        <w:tblStyle w:val="affff"/>
        <w:tblW w:w="96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810"/>
        <w:gridCol w:w="4810"/>
      </w:tblGrid>
      <w:tr w:rsidR="00F04D23" w14:paraId="558AE648" w14:textId="77777777">
        <w:tc>
          <w:tcPr>
            <w:tcW w:w="4810" w:type="dxa"/>
            <w:shd w:val="clear" w:color="auto" w:fill="FFF2CC"/>
          </w:tcPr>
          <w:p w:rsidR="00F04D23" w:rsidRDefault="009B3C90" w14:paraId="00000320" w14:textId="77777777">
            <w:pPr>
              <w:ind w:left="0" w:hanging="2"/>
              <w:jc w:val="center"/>
              <w:rPr>
                <w:sz w:val="20"/>
                <w:szCs w:val="20"/>
              </w:rPr>
            </w:pPr>
            <w:r>
              <w:rPr>
                <w:sz w:val="20"/>
                <w:szCs w:val="20"/>
              </w:rPr>
              <w:t>Ventajas</w:t>
            </w:r>
          </w:p>
        </w:tc>
        <w:tc>
          <w:tcPr>
            <w:tcW w:w="4810" w:type="dxa"/>
            <w:shd w:val="clear" w:color="auto" w:fill="E2EFD9"/>
          </w:tcPr>
          <w:p w:rsidR="00F04D23" w:rsidRDefault="009B3C90" w14:paraId="00000321" w14:textId="77777777">
            <w:pPr>
              <w:ind w:left="0" w:hanging="2"/>
              <w:jc w:val="center"/>
              <w:rPr>
                <w:sz w:val="20"/>
                <w:szCs w:val="20"/>
              </w:rPr>
            </w:pPr>
            <w:r>
              <w:rPr>
                <w:sz w:val="20"/>
                <w:szCs w:val="20"/>
              </w:rPr>
              <w:t>Retos</w:t>
            </w:r>
          </w:p>
        </w:tc>
      </w:tr>
      <w:tr w:rsidR="00F04D23" w14:paraId="4CB141A8" w14:textId="77777777">
        <w:tc>
          <w:tcPr>
            <w:tcW w:w="4810" w:type="dxa"/>
            <w:shd w:val="clear" w:color="auto" w:fill="FFD966"/>
          </w:tcPr>
          <w:p w:rsidR="00F04D23" w:rsidRDefault="009B3C90" w14:paraId="00000322" w14:textId="77777777">
            <w:pPr>
              <w:numPr>
                <w:ilvl w:val="0"/>
                <w:numId w:val="5"/>
              </w:numPr>
              <w:ind w:left="0" w:hanging="2"/>
              <w:jc w:val="both"/>
              <w:rPr>
                <w:sz w:val="20"/>
                <w:szCs w:val="20"/>
              </w:rPr>
            </w:pPr>
            <w:r>
              <w:rPr>
                <w:sz w:val="20"/>
                <w:szCs w:val="20"/>
              </w:rPr>
              <w:t>Optimización de la conciencia del riesgo en toda la organización.</w:t>
            </w:r>
          </w:p>
          <w:p w:rsidR="00F04D23" w:rsidRDefault="009B3C90" w14:paraId="00000323" w14:textId="77777777">
            <w:pPr>
              <w:numPr>
                <w:ilvl w:val="0"/>
                <w:numId w:val="5"/>
              </w:numPr>
              <w:ind w:left="0" w:hanging="2"/>
              <w:jc w:val="both"/>
              <w:rPr>
                <w:sz w:val="20"/>
                <w:szCs w:val="20"/>
              </w:rPr>
            </w:pPr>
            <w:r>
              <w:rPr>
                <w:sz w:val="20"/>
                <w:szCs w:val="20"/>
              </w:rPr>
              <w:t>Seguridad en los objetivos y metas de la organización porque el riesgo se incluye en la estrategia.</w:t>
            </w:r>
          </w:p>
          <w:p w:rsidR="00F04D23" w:rsidRDefault="009B3C90" w14:paraId="00000324" w14:textId="77777777">
            <w:pPr>
              <w:numPr>
                <w:ilvl w:val="0"/>
                <w:numId w:val="5"/>
              </w:numPr>
              <w:ind w:left="0" w:hanging="2"/>
              <w:jc w:val="both"/>
              <w:rPr>
                <w:sz w:val="20"/>
                <w:szCs w:val="20"/>
              </w:rPr>
            </w:pPr>
            <w:r>
              <w:rPr>
                <w:sz w:val="20"/>
                <w:szCs w:val="20"/>
              </w:rPr>
              <w:t>Eficiencia y cumplimiento del marco normativo.</w:t>
            </w:r>
          </w:p>
          <w:p w:rsidR="00F04D23" w:rsidRDefault="009B3C90" w14:paraId="00000325" w14:textId="77777777">
            <w:pPr>
              <w:numPr>
                <w:ilvl w:val="0"/>
                <w:numId w:val="5"/>
              </w:numPr>
              <w:ind w:left="0" w:hanging="2"/>
              <w:jc w:val="both"/>
              <w:rPr>
                <w:sz w:val="20"/>
                <w:szCs w:val="20"/>
              </w:rPr>
            </w:pPr>
            <w:r>
              <w:rPr>
                <w:sz w:val="20"/>
                <w:szCs w:val="20"/>
              </w:rPr>
              <w:t>Control del riesgo a través de aplicaciones y consistencia de procesos que repercuten en el poder operativo.</w:t>
            </w:r>
          </w:p>
          <w:p w:rsidR="00F04D23" w:rsidRDefault="009B3C90" w14:paraId="00000326" w14:textId="77777777">
            <w:pPr>
              <w:numPr>
                <w:ilvl w:val="0"/>
                <w:numId w:val="5"/>
              </w:numPr>
              <w:ind w:left="0" w:hanging="2"/>
              <w:jc w:val="both"/>
              <w:rPr>
                <w:sz w:val="20"/>
                <w:szCs w:val="20"/>
              </w:rPr>
            </w:pPr>
            <w:r>
              <w:rPr>
                <w:sz w:val="20"/>
                <w:szCs w:val="20"/>
              </w:rPr>
              <w:t>Mayor protección en el sitio de trabajo tanto para trabajadores como para clientes.</w:t>
            </w:r>
          </w:p>
          <w:p w:rsidR="00F04D23" w:rsidRDefault="009B3C90" w14:paraId="00000327" w14:textId="77777777">
            <w:pPr>
              <w:numPr>
                <w:ilvl w:val="0"/>
                <w:numId w:val="5"/>
              </w:numPr>
              <w:ind w:left="0" w:hanging="2"/>
              <w:jc w:val="both"/>
              <w:rPr>
                <w:sz w:val="20"/>
                <w:szCs w:val="20"/>
              </w:rPr>
            </w:pPr>
            <w:r>
              <w:rPr>
                <w:sz w:val="20"/>
                <w:szCs w:val="20"/>
              </w:rPr>
              <w:t>Diferenciador competitivo en el mercado.</w:t>
            </w:r>
          </w:p>
          <w:p w:rsidR="00F04D23" w:rsidRDefault="00F04D23" w14:paraId="00000328" w14:textId="77777777">
            <w:pPr>
              <w:ind w:left="0" w:hanging="2"/>
              <w:jc w:val="both"/>
              <w:rPr>
                <w:sz w:val="20"/>
                <w:szCs w:val="20"/>
              </w:rPr>
            </w:pPr>
          </w:p>
        </w:tc>
        <w:tc>
          <w:tcPr>
            <w:tcW w:w="4810" w:type="dxa"/>
            <w:shd w:val="clear" w:color="auto" w:fill="A8D08D"/>
          </w:tcPr>
          <w:p w:rsidR="00F04D23" w:rsidRDefault="009B3C90" w14:paraId="00000329" w14:textId="77777777">
            <w:pPr>
              <w:numPr>
                <w:ilvl w:val="0"/>
                <w:numId w:val="5"/>
              </w:numPr>
              <w:ind w:left="0" w:hanging="2"/>
              <w:jc w:val="both"/>
              <w:rPr>
                <w:sz w:val="20"/>
                <w:szCs w:val="20"/>
              </w:rPr>
            </w:pPr>
            <w:r>
              <w:rPr>
                <w:sz w:val="20"/>
                <w:szCs w:val="20"/>
              </w:rPr>
              <w:t>Los gastos se incrementan inicialmente, ya que los programas de gestión de riesgos pueden requerir software y servicios costosos.</w:t>
            </w:r>
          </w:p>
          <w:p w:rsidR="00F04D23" w:rsidRDefault="009B3C90" w14:paraId="0000032A" w14:textId="77777777">
            <w:pPr>
              <w:numPr>
                <w:ilvl w:val="0"/>
                <w:numId w:val="5"/>
              </w:numPr>
              <w:ind w:left="0" w:hanging="2"/>
              <w:jc w:val="both"/>
              <w:rPr>
                <w:sz w:val="20"/>
                <w:szCs w:val="20"/>
              </w:rPr>
            </w:pPr>
            <w:r>
              <w:rPr>
                <w:sz w:val="20"/>
                <w:szCs w:val="20"/>
              </w:rPr>
              <w:t>Se requiere en algunos casos que las unidades de negocios inviertan tiempo y dinero para cumplir.</w:t>
            </w:r>
          </w:p>
          <w:p w:rsidR="00F04D23" w:rsidRDefault="009B3C90" w14:paraId="0000032B" w14:textId="77777777">
            <w:pPr>
              <w:numPr>
                <w:ilvl w:val="0"/>
                <w:numId w:val="5"/>
              </w:numPr>
              <w:ind w:left="0" w:hanging="2"/>
              <w:jc w:val="both"/>
              <w:rPr>
                <w:sz w:val="20"/>
                <w:szCs w:val="20"/>
              </w:rPr>
            </w:pPr>
            <w:r>
              <w:rPr>
                <w:sz w:val="20"/>
                <w:szCs w:val="20"/>
              </w:rPr>
              <w:t>Aceptación de la gravedad del riesgo y su impacto, así como también el tratamiento puede generar el estancamiento de la gestión del riesgo.</w:t>
            </w:r>
          </w:p>
          <w:p w:rsidR="00F04D23" w:rsidRDefault="00F04D23" w14:paraId="0000032C" w14:textId="77777777">
            <w:pPr>
              <w:ind w:left="0" w:hanging="2"/>
              <w:jc w:val="both"/>
              <w:rPr>
                <w:sz w:val="20"/>
                <w:szCs w:val="20"/>
              </w:rPr>
            </w:pPr>
          </w:p>
        </w:tc>
      </w:tr>
    </w:tbl>
    <w:p w:rsidR="00F04D23" w:rsidRDefault="00F04D23" w14:paraId="0000032D" w14:textId="77777777">
      <w:pPr>
        <w:ind w:left="0" w:hanging="2"/>
        <w:jc w:val="both"/>
        <w:rPr>
          <w:sz w:val="20"/>
          <w:szCs w:val="20"/>
        </w:rPr>
      </w:pPr>
    </w:p>
    <w:p w:rsidR="00F04D23" w:rsidRDefault="009B3C90" w14:paraId="0000032E" w14:textId="77777777">
      <w:pPr>
        <w:ind w:left="0" w:hanging="2"/>
        <w:jc w:val="both"/>
        <w:rPr>
          <w:sz w:val="20"/>
          <w:szCs w:val="20"/>
        </w:rPr>
      </w:pPr>
      <w:r>
        <w:rPr>
          <w:sz w:val="20"/>
          <w:szCs w:val="20"/>
        </w:rPr>
        <w:t>Para hacer la identificación de los riesgos se hace necesario conocer los tipos de análisis que se pueden utilizar como herramientas de recolección de información que le permiten posteriormente organizarla y analizarla, para transfórmala en elementos para la toma de decisiones que mejoren la empresa, pero qué implica eso para la organización, sería la pregunta a responder.</w:t>
      </w:r>
    </w:p>
    <w:p w:rsidR="00F04D23" w:rsidRDefault="00F04D23" w14:paraId="0000032F" w14:textId="77777777">
      <w:pPr>
        <w:ind w:left="0" w:hanging="2"/>
        <w:jc w:val="both"/>
        <w:rPr>
          <w:sz w:val="20"/>
          <w:szCs w:val="20"/>
        </w:rPr>
      </w:pPr>
    </w:p>
    <w:p w:rsidR="00F04D23" w:rsidRDefault="009B3C90" w14:paraId="00000330" w14:textId="77777777">
      <w:pPr>
        <w:ind w:left="0" w:hanging="2"/>
        <w:jc w:val="both"/>
        <w:rPr>
          <w:sz w:val="20"/>
          <w:szCs w:val="20"/>
        </w:rPr>
      </w:pPr>
      <w:r>
        <w:rPr>
          <w:sz w:val="20"/>
          <w:szCs w:val="20"/>
        </w:rPr>
        <w:t xml:space="preserve">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 </w:t>
      </w:r>
    </w:p>
    <w:p w:rsidR="00F04D23" w:rsidRDefault="00F04D23" w14:paraId="00000331" w14:textId="77777777">
      <w:pPr>
        <w:ind w:left="0" w:hanging="2"/>
        <w:jc w:val="both"/>
        <w:rPr>
          <w:sz w:val="20"/>
          <w:szCs w:val="20"/>
        </w:rPr>
      </w:pPr>
    </w:p>
    <w:tbl>
      <w:tblPr>
        <w:tblStyle w:val="affff0"/>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18CB8D01" w14:textId="77777777">
        <w:tc>
          <w:tcPr>
            <w:tcW w:w="9544" w:type="dxa"/>
            <w:shd w:val="clear" w:color="auto" w:fill="C45911"/>
          </w:tcPr>
          <w:p w:rsidR="00F04D23" w:rsidRDefault="009B3C90" w14:paraId="00000332" w14:textId="77777777">
            <w:pPr>
              <w:ind w:left="0" w:hanging="2"/>
              <w:jc w:val="center"/>
              <w:rPr>
                <w:sz w:val="20"/>
                <w:szCs w:val="20"/>
              </w:rPr>
            </w:pPr>
            <w:r>
              <w:rPr>
                <w:sz w:val="20"/>
                <w:szCs w:val="20"/>
              </w:rPr>
              <w:t>Recurso de aprend</w:t>
            </w:r>
            <w:sdt>
              <w:sdtPr>
                <w:tag w:val="goog_rdk_66"/>
                <w:id w:val="-1906287306"/>
              </w:sdtPr>
              <w:sdtEndPr/>
              <w:sdtContent>
                <w:commentRangeStart w:id="79"/>
              </w:sdtContent>
            </w:sdt>
            <w:r>
              <w:rPr>
                <w:sz w:val="20"/>
                <w:szCs w:val="20"/>
              </w:rPr>
              <w:t>izaje</w:t>
            </w:r>
            <w:commentRangeEnd w:id="79"/>
            <w:r>
              <w:commentReference w:id="79"/>
            </w:r>
          </w:p>
          <w:p w:rsidR="00F04D23" w:rsidRDefault="009B3C90" w14:paraId="00000333" w14:textId="77777777">
            <w:pPr>
              <w:ind w:left="0" w:hanging="2"/>
              <w:jc w:val="center"/>
              <w:rPr>
                <w:sz w:val="20"/>
                <w:szCs w:val="20"/>
              </w:rPr>
            </w:pPr>
            <w:r>
              <w:rPr>
                <w:sz w:val="20"/>
                <w:szCs w:val="20"/>
              </w:rPr>
              <w:t>DI_CF010_2_AnálisisRiesgos</w:t>
            </w:r>
          </w:p>
          <w:p w:rsidR="00F04D23" w:rsidRDefault="009B3C90" w14:paraId="00000334" w14:textId="77777777">
            <w:pPr>
              <w:ind w:left="0" w:hanging="2"/>
              <w:jc w:val="center"/>
              <w:rPr>
                <w:sz w:val="20"/>
                <w:szCs w:val="20"/>
              </w:rPr>
            </w:pPr>
            <w:r>
              <w:rPr>
                <w:sz w:val="20"/>
                <w:szCs w:val="20"/>
              </w:rPr>
              <w:t>Pestañas</w:t>
            </w:r>
          </w:p>
        </w:tc>
      </w:tr>
    </w:tbl>
    <w:p w:rsidR="00F04D23" w:rsidRDefault="00F04D23" w14:paraId="00000335" w14:textId="77777777">
      <w:pPr>
        <w:ind w:left="0" w:hanging="2"/>
        <w:jc w:val="center"/>
        <w:rPr>
          <w:sz w:val="20"/>
          <w:szCs w:val="20"/>
        </w:rPr>
      </w:pPr>
    </w:p>
    <w:p w:rsidR="00F04D23" w:rsidRDefault="00F04D23" w14:paraId="00000336" w14:textId="77777777">
      <w:pPr>
        <w:ind w:left="0" w:hanging="2"/>
        <w:jc w:val="both"/>
        <w:rPr>
          <w:sz w:val="20"/>
          <w:szCs w:val="20"/>
        </w:rPr>
      </w:pPr>
    </w:p>
    <w:p w:rsidR="00F04D23" w:rsidRDefault="009B3C90" w14:paraId="00000337" w14:textId="77777777">
      <w:pPr>
        <w:ind w:left="0" w:hanging="2"/>
        <w:jc w:val="both"/>
        <w:rPr>
          <w:b/>
          <w:sz w:val="20"/>
          <w:szCs w:val="20"/>
        </w:rPr>
      </w:pPr>
      <w:r>
        <w:rPr>
          <w:b/>
          <w:sz w:val="20"/>
          <w:szCs w:val="20"/>
        </w:rPr>
        <w:t>2.1. Indicadores</w:t>
      </w:r>
    </w:p>
    <w:p w:rsidR="009A0F87" w:rsidRDefault="009A0F87" w14:paraId="0AB99C4E" w14:textId="1B972734">
      <w:pPr>
        <w:ind w:left="0" w:hanging="2"/>
        <w:jc w:val="both"/>
        <w:rPr>
          <w:b/>
          <w:sz w:val="20"/>
          <w:szCs w:val="20"/>
        </w:rPr>
      </w:pPr>
    </w:p>
    <w:p w:rsidR="009A0F87" w:rsidRDefault="009A0F87" w14:paraId="6BBDD7EB" w14:textId="10C7B967">
      <w:pPr>
        <w:ind w:left="0" w:hanging="2"/>
        <w:jc w:val="both"/>
        <w:rPr>
          <w:sz w:val="20"/>
          <w:szCs w:val="20"/>
        </w:rPr>
      </w:pPr>
      <w:r>
        <w:rPr>
          <w:noProof/>
        </w:rPr>
        <mc:AlternateContent>
          <mc:Choice Requires="wps">
            <w:drawing>
              <wp:anchor distT="0" distB="0" distL="114300" distR="114300" simplePos="0" relativeHeight="251673088" behindDoc="0" locked="0" layoutInCell="1" allowOverlap="1" wp14:anchorId="0EED1E30" wp14:editId="59207125">
                <wp:simplePos x="0" y="0"/>
                <wp:positionH relativeFrom="margin">
                  <wp:align>left</wp:align>
                </wp:positionH>
                <wp:positionV relativeFrom="paragraph">
                  <wp:posOffset>40005</wp:posOffset>
                </wp:positionV>
                <wp:extent cx="3289935" cy="247650"/>
                <wp:effectExtent l="0" t="0" r="5715" b="0"/>
                <wp:wrapSquare wrapText="bothSides"/>
                <wp:docPr id="2054867077" name="Cuadro de texto 1"/>
                <wp:cNvGraphicFramePr/>
                <a:graphic xmlns:a="http://schemas.openxmlformats.org/drawingml/2006/main">
                  <a:graphicData uri="http://schemas.microsoft.com/office/word/2010/wordprocessingShape">
                    <wps:wsp>
                      <wps:cNvSpPr txBox="1"/>
                      <wps:spPr>
                        <a:xfrm>
                          <a:off x="0" y="0"/>
                          <a:ext cx="3289935" cy="247650"/>
                        </a:xfrm>
                        <a:prstGeom prst="rect">
                          <a:avLst/>
                        </a:prstGeom>
                        <a:solidFill>
                          <a:prstClr val="white"/>
                        </a:solidFill>
                        <a:ln>
                          <a:noFill/>
                        </a:ln>
                      </wps:spPr>
                      <wps:txbx>
                        <w:txbxContent>
                          <w:p w:rsidRPr="009A0F87" w:rsidR="009A0F87" w:rsidP="009A0F87" w:rsidRDefault="009A0F87" w14:paraId="2535DF99" w14:textId="5D5D7FE8">
                            <w:pPr>
                              <w:pStyle w:val="Descripcin"/>
                              <w:ind w:left="0" w:hanging="2"/>
                              <w:rPr>
                                <w:color w:val="auto"/>
                                <w:sz w:val="20"/>
                                <w:szCs w:val="20"/>
                              </w:rPr>
                            </w:pPr>
                            <w:r w:rsidRPr="009A0F87">
                              <w:rPr>
                                <w:b/>
                                <w:bCs/>
                                <w:i w:val="0"/>
                                <w:iCs w:val="0"/>
                                <w:color w:val="auto"/>
                                <w:highlight w:val="magenta"/>
                              </w:rPr>
                              <w:t xml:space="preserve">Figura </w:t>
                            </w:r>
                            <w:r w:rsidR="00477A56">
                              <w:rPr>
                                <w:b/>
                                <w:bCs/>
                                <w:i w:val="0"/>
                                <w:iCs w:val="0"/>
                                <w:color w:val="auto"/>
                                <w:highlight w:val="magenta"/>
                              </w:rPr>
                              <w:t>8</w:t>
                            </w:r>
                            <w:r w:rsidRPr="009A0F87">
                              <w:rPr>
                                <w:b/>
                                <w:bCs/>
                                <w:i w:val="0"/>
                                <w:iCs w:val="0"/>
                                <w:color w:val="auto"/>
                                <w:highlight w:val="magenta"/>
                              </w:rPr>
                              <w:t>.</w:t>
                            </w:r>
                            <w:r w:rsidRPr="009A0F87">
                              <w:rPr>
                                <w:color w:val="auto"/>
                                <w:highlight w:val="magenta"/>
                              </w:rPr>
                              <w:t xml:space="preserve"> Análisis de riesgo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v:shapetype id="_x0000_t202" coordsize="21600,21600" o:spt="202" path="m,l,21600r21600,l21600,xe" w14:anchorId="0EED1E30">
                <v:stroke joinstyle="miter"/>
                <v:path gradientshapeok="t" o:connecttype="rect"/>
              </v:shapetype>
              <v:shape id="_x0000_s1034" style="position:absolute;left:0;text-align:left;margin-left:0;margin-top:3.15pt;width:259.05pt;height:19.5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">
                <v:textbox inset="0,0,0,0">
                  <w:txbxContent>
                    <w:p w:rsidRPr="009A0F87" w:rsidR="009A0F87" w:rsidP="009A0F87" w:rsidRDefault="009A0F87" w14:paraId="2535DF99" w14:textId="5D5D7FE8">
                      <w:pPr>
                        <w:pStyle w:val="Descripcin"/>
                        <w:ind w:left="0" w:hanging="2"/>
                        <w:rPr>
                          <w:color w:val="auto"/>
                          <w:sz w:val="20"/>
                          <w:szCs w:val="20"/>
                        </w:rPr>
                      </w:pPr>
                      <w:r w:rsidRPr="009A0F87">
                        <w:rPr>
                          <w:b/>
                          <w:bCs/>
                          <w:i w:val="0"/>
                          <w:iCs w:val="0"/>
                          <w:color w:val="auto"/>
                          <w:highlight w:val="magenta"/>
                        </w:rPr>
                        <w:t xml:space="preserve">Figura </w:t>
                      </w:r>
                      <w:r w:rsidR="00477A56">
                        <w:rPr>
                          <w:b/>
                          <w:bCs/>
                          <w:i w:val="0"/>
                          <w:iCs w:val="0"/>
                          <w:color w:val="auto"/>
                          <w:highlight w:val="magenta"/>
                        </w:rPr>
                        <w:t>8</w:t>
                      </w:r>
                      <w:r w:rsidRPr="009A0F87">
                        <w:rPr>
                          <w:b/>
                          <w:bCs/>
                          <w:i w:val="0"/>
                          <w:iCs w:val="0"/>
                          <w:color w:val="auto"/>
                          <w:highlight w:val="magenta"/>
                        </w:rPr>
                        <w:t>.</w:t>
                      </w:r>
                      <w:r w:rsidRPr="009A0F87">
                        <w:rPr>
                          <w:color w:val="auto"/>
                          <w:highlight w:val="magenta"/>
                        </w:rPr>
                        <w:t xml:space="preserve"> Análisis de riesgo</w:t>
                      </w:r>
                    </w:p>
                  </w:txbxContent>
                </v:textbox>
                <w10:wrap type="square" anchorx="margin"/>
              </v:shape>
            </w:pict>
          </mc:Fallback>
        </mc:AlternateContent>
      </w:r>
    </w:p>
    <w:p w:rsidR="00F04D23" w:rsidRDefault="00F04D23" w14:paraId="00000338" w14:textId="77777777">
      <w:pPr>
        <w:ind w:left="0" w:hanging="2"/>
        <w:jc w:val="both"/>
        <w:rPr>
          <w:sz w:val="20"/>
          <w:szCs w:val="20"/>
        </w:rPr>
      </w:pPr>
    </w:p>
    <w:p w:rsidR="00F04D23" w:rsidRDefault="009B3C90" w14:paraId="00000339" w14:textId="5CAE679E">
      <w:pPr>
        <w:ind w:left="0" w:hanging="2"/>
        <w:jc w:val="both"/>
        <w:rPr>
          <w:sz w:val="20"/>
          <w:szCs w:val="20"/>
        </w:rPr>
      </w:pPr>
      <w:r>
        <w:rPr>
          <w:sz w:val="20"/>
          <w:szCs w:val="20"/>
        </w:rPr>
        <w:t xml:space="preserve">Para monitorear el riesgo a un nivel aceptable dentro de la organización se hace necesario la determinación de los indicadores de riesgo que son métricas utilizadas para </w:t>
      </w:r>
      <w:sdt>
        <w:sdtPr>
          <w:tag w:val="goog_rdk_67"/>
          <w:id w:val="-1478912425"/>
        </w:sdtPr>
        <w:sdtEndPr/>
        <w:sdtContent>
          <w:commentRangeStart w:id="80"/>
        </w:sdtContent>
      </w:sdt>
      <w:r>
        <w:rPr>
          <w:sz w:val="20"/>
          <w:szCs w:val="20"/>
        </w:rPr>
        <w:t>analizar las exposiciones</w:t>
      </w:r>
      <w:commentRangeEnd w:id="80"/>
      <w:r>
        <w:commentReference w:id="80"/>
      </w:r>
      <w:r>
        <w:rPr>
          <w:sz w:val="20"/>
          <w:szCs w:val="20"/>
        </w:rPr>
        <w:t xml:space="preserve"> de riesgo identificadas a lo largo del tiempo. En consecuencia, cualquier dato que pueda realizar esta función puede ser considerado un indicador de riesgo. El indicador es clave cuando rastrea una exposición de riesgo importante.</w:t>
      </w:r>
      <w:commentRangeStart w:id="81"/>
      <w:r>
        <w:rPr>
          <w:noProof/>
        </w:rPr>
        <w:drawing>
          <wp:anchor distT="0" distB="0" distL="114300" distR="114300" simplePos="0" relativeHeight="251665920" behindDoc="0" locked="0" layoutInCell="1" hidden="0" allowOverlap="1" wp14:anchorId="4C89235A" wp14:editId="441E1CD2">
            <wp:simplePos x="0" y="0"/>
            <wp:positionH relativeFrom="column">
              <wp:posOffset>3176</wp:posOffset>
            </wp:positionH>
            <wp:positionV relativeFrom="paragraph">
              <wp:posOffset>18415</wp:posOffset>
            </wp:positionV>
            <wp:extent cx="3289935" cy="1102995"/>
            <wp:effectExtent l="0" t="0" r="0" b="0"/>
            <wp:wrapSquare wrapText="bothSides" distT="0" distB="0" distL="114300" distR="114300"/>
            <wp:docPr id="106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3289935" cy="1102995"/>
                    </a:xfrm>
                    <a:prstGeom prst="rect">
                      <a:avLst/>
                    </a:prstGeom>
                    <a:ln/>
                  </pic:spPr>
                </pic:pic>
              </a:graphicData>
            </a:graphic>
          </wp:anchor>
        </w:drawing>
      </w:r>
      <w:commentRangeEnd w:id="81"/>
      <w:r w:rsidR="009A0F87">
        <w:rPr>
          <w:rStyle w:val="Refdecomentario"/>
        </w:rPr>
        <w:commentReference w:id="81"/>
      </w:r>
    </w:p>
    <w:p w:rsidR="00F04D23" w:rsidRDefault="00F04D23" w14:paraId="0000033A" w14:textId="77777777">
      <w:pPr>
        <w:ind w:left="0" w:hanging="2"/>
        <w:jc w:val="both"/>
        <w:rPr>
          <w:sz w:val="20"/>
          <w:szCs w:val="20"/>
        </w:rPr>
      </w:pPr>
    </w:p>
    <w:p w:rsidR="00F04D23" w:rsidRDefault="009B3C90" w14:paraId="0000033B" w14:textId="77777777">
      <w:pPr>
        <w:ind w:left="0" w:hanging="2"/>
        <w:jc w:val="both"/>
        <w:rPr>
          <w:sz w:val="20"/>
          <w:szCs w:val="20"/>
        </w:rPr>
      </w:pPr>
      <w:r>
        <w:rPr>
          <w:sz w:val="20"/>
          <w:szCs w:val="20"/>
        </w:rPr>
        <w:t>La frecuencia con la que se mide un indicador es un factor importante, entre más se actualice un indicador, más útil será el riesgo que representa. aunque, puede haber ocasiones en las que una medición más frecuente muestre solo pequeños cambios en el perfil de riesgo. Por tanto, es importante considerar la tendencia a más largo plazo de las medidas antes de llegar a conclusiones sobre los cambios en la manifestación del riesgo.</w:t>
      </w:r>
    </w:p>
    <w:p w:rsidR="00F04D23" w:rsidRDefault="00F04D23" w14:paraId="0000033C" w14:textId="77777777">
      <w:pPr>
        <w:ind w:left="0" w:hanging="2"/>
        <w:jc w:val="both"/>
        <w:rPr>
          <w:sz w:val="20"/>
          <w:szCs w:val="20"/>
        </w:rPr>
      </w:pPr>
    </w:p>
    <w:p w:rsidR="00F04D23" w:rsidRDefault="009B3C90" w14:paraId="0000033D" w14:textId="77777777">
      <w:pPr>
        <w:ind w:left="0" w:hanging="2"/>
        <w:jc w:val="both"/>
        <w:rPr>
          <w:sz w:val="20"/>
          <w:szCs w:val="20"/>
        </w:rPr>
      </w:pPr>
      <w:r>
        <w:rPr>
          <w:sz w:val="20"/>
          <w:szCs w:val="20"/>
        </w:rPr>
        <w:t>Los indicadores que necesita conocer para poder medir los riesgos que se presentan en la organización se describen a continuación:</w:t>
      </w:r>
    </w:p>
    <w:p w:rsidR="00F04D23" w:rsidRDefault="00F04D23" w14:paraId="0000033E" w14:textId="77777777">
      <w:pPr>
        <w:ind w:left="0" w:hanging="2"/>
        <w:jc w:val="both"/>
        <w:rPr>
          <w:sz w:val="20"/>
          <w:szCs w:val="20"/>
        </w:rPr>
      </w:pPr>
    </w:p>
    <w:p w:rsidR="00F04D23" w:rsidRDefault="009B3C90" w14:paraId="0000033F" w14:textId="77777777">
      <w:pPr>
        <w:numPr>
          <w:ilvl w:val="0"/>
          <w:numId w:val="9"/>
        </w:numPr>
        <w:ind w:left="0" w:hanging="2"/>
        <w:jc w:val="both"/>
        <w:rPr>
          <w:sz w:val="20"/>
          <w:szCs w:val="20"/>
        </w:rPr>
      </w:pPr>
      <w:r>
        <w:rPr>
          <w:b/>
          <w:sz w:val="20"/>
          <w:szCs w:val="20"/>
        </w:rPr>
        <w:t xml:space="preserve">Indicadores clave de riesgo </w:t>
      </w:r>
    </w:p>
    <w:p w:rsidR="00F04D23" w:rsidRDefault="00F04D23" w14:paraId="00000340" w14:textId="77777777">
      <w:pPr>
        <w:ind w:left="0" w:hanging="2"/>
        <w:jc w:val="both"/>
        <w:rPr>
          <w:sz w:val="20"/>
          <w:szCs w:val="20"/>
        </w:rPr>
      </w:pPr>
    </w:p>
    <w:p w:rsidR="00F04D23" w:rsidRDefault="009B3C90" w14:paraId="00000341" w14:textId="77777777">
      <w:pPr>
        <w:ind w:left="0" w:hanging="2"/>
        <w:jc w:val="both"/>
        <w:rPr>
          <w:sz w:val="20"/>
          <w:szCs w:val="20"/>
        </w:rPr>
      </w:pPr>
      <w:r>
        <w:rPr>
          <w:sz w:val="20"/>
          <w:szCs w:val="20"/>
        </w:rPr>
        <w:t xml:space="preserve">Son una forma importante de medir la </w:t>
      </w:r>
      <w:sdt>
        <w:sdtPr>
          <w:tag w:val="goog_rdk_68"/>
          <w:id w:val="-1538190860"/>
        </w:sdtPr>
        <w:sdtEndPr/>
        <w:sdtContent>
          <w:commentRangeStart w:id="82"/>
        </w:sdtContent>
      </w:sdt>
      <w:r>
        <w:rPr>
          <w:color w:val="C45911"/>
          <w:sz w:val="20"/>
          <w:szCs w:val="20"/>
        </w:rPr>
        <w:t>eficacia</w:t>
      </w:r>
      <w:commentRangeEnd w:id="82"/>
      <w:r>
        <w:commentReference w:id="82"/>
      </w:r>
      <w:r>
        <w:rPr>
          <w:sz w:val="20"/>
          <w:szCs w:val="20"/>
        </w:rPr>
        <w:t>, ya que quienes analizan e identifican los riesgos deben demostrar que cumplen con las expectativas no solo de los reguladores y la junta directiva, sino también de sus clientes, inversionistas, compañeros de trabajo y comunidades. Sin medir ningún indicador de riesgo clave, es poco probable que se demuestre el valor del programa de gestión de riesgos de la empresa o el grado en que se han mitigado los riesgos no identificados previamente.</w:t>
      </w:r>
      <w:r>
        <w:rPr>
          <w:noProof/>
        </w:rPr>
        <w:drawing>
          <wp:anchor distT="0" distB="0" distL="114300" distR="114300" simplePos="0" relativeHeight="251666944" behindDoc="0" locked="0" layoutInCell="1" hidden="0" allowOverlap="1" wp14:anchorId="5244780F" wp14:editId="27BEB423">
            <wp:simplePos x="0" y="0"/>
            <wp:positionH relativeFrom="column">
              <wp:posOffset>3176</wp:posOffset>
            </wp:positionH>
            <wp:positionV relativeFrom="paragraph">
              <wp:posOffset>51435</wp:posOffset>
            </wp:positionV>
            <wp:extent cx="3657600" cy="1240155"/>
            <wp:effectExtent l="0" t="0" r="0" b="0"/>
            <wp:wrapSquare wrapText="bothSides" distT="0" distB="0" distL="114300" distR="114300"/>
            <wp:docPr id="105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9"/>
                    <a:srcRect/>
                    <a:stretch>
                      <a:fillRect/>
                    </a:stretch>
                  </pic:blipFill>
                  <pic:spPr>
                    <a:xfrm>
                      <a:off x="0" y="0"/>
                      <a:ext cx="3657600" cy="1240155"/>
                    </a:xfrm>
                    <a:prstGeom prst="rect">
                      <a:avLst/>
                    </a:prstGeom>
                    <a:ln/>
                  </pic:spPr>
                </pic:pic>
              </a:graphicData>
            </a:graphic>
          </wp:anchor>
        </w:drawing>
      </w:r>
    </w:p>
    <w:p w:rsidR="00F04D23" w:rsidRDefault="00F04D23" w14:paraId="00000342" w14:textId="77777777">
      <w:pPr>
        <w:ind w:left="0" w:hanging="2"/>
        <w:jc w:val="both"/>
        <w:rPr>
          <w:sz w:val="20"/>
          <w:szCs w:val="20"/>
        </w:rPr>
      </w:pPr>
    </w:p>
    <w:p w:rsidR="00F04D23" w:rsidRDefault="009B3C90" w14:paraId="00000343" w14:textId="77777777">
      <w:pPr>
        <w:ind w:left="0" w:hanging="2"/>
        <w:jc w:val="both"/>
        <w:rPr>
          <w:sz w:val="20"/>
          <w:szCs w:val="20"/>
        </w:rPr>
      </w:pPr>
      <w:r>
        <w:rPr>
          <w:sz w:val="20"/>
          <w:szCs w:val="20"/>
        </w:rPr>
        <w:t>Los indicadores clave de riesgo son esenciales para monitorear el riesgo y mantenerse al tanto de los requisitos de cumplimiento. Hay cientos de métricas que se pueden recopilar, lo que hace que sea crucial priorizar las que son más importantes. Algunos ejemplos incluyen, recesión económica o porcentaje de riesgos clave mitigados en un período determinado. El seguimiento de estos indicadores garantiza que sus riesgos más críticos se controlen constantemente.</w:t>
      </w:r>
    </w:p>
    <w:p w:rsidR="00F04D23" w:rsidRDefault="00F04D23" w14:paraId="00000344" w14:textId="77777777">
      <w:pPr>
        <w:ind w:left="0" w:hanging="2"/>
        <w:jc w:val="both"/>
        <w:rPr>
          <w:sz w:val="20"/>
          <w:szCs w:val="20"/>
        </w:rPr>
      </w:pPr>
    </w:p>
    <w:p w:rsidR="00F04D23" w:rsidRDefault="009B3C90" w14:paraId="00000345" w14:textId="77777777">
      <w:pPr>
        <w:ind w:left="0" w:hanging="2"/>
        <w:jc w:val="both"/>
        <w:rPr>
          <w:sz w:val="20"/>
          <w:szCs w:val="20"/>
        </w:rPr>
      </w:pPr>
      <w:r>
        <w:rPr>
          <w:sz w:val="20"/>
          <w:szCs w:val="20"/>
        </w:rPr>
        <w:t xml:space="preserve">Un indicador clave de riesgo es un indicador, o métrica, que se utiliza para evaluar y medir un posible riesgo. Una forma sencilla de pensar en este indicador es considerarlo como si fuera una alarma. Si algo se dirige hacia un desastre, se le informará con la medición, en lugar de esperar a que ocurran los resultados negativos. </w:t>
      </w:r>
    </w:p>
    <w:p w:rsidR="00F04D23" w:rsidRDefault="00F04D23" w14:paraId="00000346" w14:textId="77777777">
      <w:pPr>
        <w:ind w:left="0" w:hanging="2"/>
        <w:jc w:val="both"/>
        <w:rPr>
          <w:sz w:val="20"/>
          <w:szCs w:val="20"/>
        </w:rPr>
      </w:pPr>
    </w:p>
    <w:p w:rsidR="00F04D23" w:rsidRDefault="009B3C90" w14:paraId="00000347" w14:textId="77777777">
      <w:pPr>
        <w:ind w:left="0" w:hanging="2"/>
        <w:jc w:val="both"/>
      </w:pPr>
      <w:r>
        <w:rPr>
          <w:sz w:val="20"/>
          <w:szCs w:val="20"/>
        </w:rPr>
        <w:t>Estos indicadores se gestionan a través de</w:t>
      </w:r>
      <w:r>
        <w:rPr>
          <w:b/>
          <w:sz w:val="20"/>
          <w:szCs w:val="20"/>
        </w:rPr>
        <w:t xml:space="preserve"> </w:t>
      </w:r>
      <w:r>
        <w:rPr>
          <w:sz w:val="20"/>
          <w:szCs w:val="20"/>
        </w:rPr>
        <w:t>herramientas de medición para monitorear el riesgo general, tomar medidas proactivas y razonables para vigilar los tipos de riesgo más críticos, según el tipo de riesgo se pueden clasificar en tres factores:</w:t>
      </w:r>
    </w:p>
    <w:p w:rsidR="00F04D23" w:rsidRDefault="00F04D23" w14:paraId="00000348" w14:textId="77777777">
      <w:pPr>
        <w:pBdr>
          <w:top w:val="nil"/>
          <w:left w:val="nil"/>
          <w:bottom w:val="nil"/>
          <w:right w:val="nil"/>
          <w:between w:val="nil"/>
        </w:pBdr>
        <w:spacing w:after="160"/>
        <w:ind w:left="0" w:hanging="2"/>
        <w:jc w:val="both"/>
        <w:rPr>
          <w:color w:val="000000"/>
          <w:sz w:val="20"/>
          <w:szCs w:val="20"/>
        </w:rPr>
      </w:pPr>
    </w:p>
    <w:tbl>
      <w:tblPr>
        <w:tblStyle w:val="affff1"/>
        <w:tblW w:w="9654"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654"/>
      </w:tblGrid>
      <w:tr w:rsidR="00F04D23" w14:paraId="1E1C26BB" w14:textId="77777777">
        <w:tc>
          <w:tcPr>
            <w:tcW w:w="9654" w:type="dxa"/>
            <w:shd w:val="clear" w:color="auto" w:fill="C45911"/>
          </w:tcPr>
          <w:p w:rsidR="00F04D23" w:rsidRDefault="00CA0617" w14:paraId="00000349" w14:textId="77777777">
            <w:pPr>
              <w:pBdr>
                <w:top w:val="nil"/>
                <w:left w:val="nil"/>
                <w:bottom w:val="nil"/>
                <w:right w:val="nil"/>
                <w:between w:val="nil"/>
              </w:pBdr>
              <w:ind w:left="0" w:hanging="2"/>
              <w:jc w:val="center"/>
              <w:rPr>
                <w:color w:val="000000"/>
                <w:sz w:val="20"/>
                <w:szCs w:val="20"/>
              </w:rPr>
            </w:pPr>
            <w:sdt>
              <w:sdtPr>
                <w:tag w:val="goog_rdk_69"/>
                <w:id w:val="-1380159642"/>
              </w:sdtPr>
              <w:sdtEndPr/>
              <w:sdtContent>
                <w:commentRangeStart w:id="83"/>
              </w:sdtContent>
            </w:sdt>
            <w:r w:rsidR="009B3C90">
              <w:rPr>
                <w:color w:val="000000"/>
                <w:sz w:val="20"/>
                <w:szCs w:val="20"/>
              </w:rPr>
              <w:t>recurso</w:t>
            </w:r>
            <w:commentRangeEnd w:id="83"/>
            <w:r w:rsidR="009B3C90">
              <w:commentReference w:id="83"/>
            </w:r>
            <w:r w:rsidR="009B3C90">
              <w:rPr>
                <w:color w:val="000000"/>
                <w:sz w:val="20"/>
                <w:szCs w:val="20"/>
              </w:rPr>
              <w:t xml:space="preserve"> de aprendizaje</w:t>
            </w:r>
          </w:p>
          <w:p w:rsidR="00F04D23" w:rsidRDefault="009B3C90" w14:paraId="0000034A" w14:textId="77777777">
            <w:pPr>
              <w:pBdr>
                <w:top w:val="nil"/>
                <w:left w:val="nil"/>
                <w:bottom w:val="nil"/>
                <w:right w:val="nil"/>
                <w:between w:val="nil"/>
              </w:pBdr>
              <w:ind w:left="0" w:hanging="2"/>
              <w:jc w:val="center"/>
              <w:rPr>
                <w:color w:val="000000"/>
                <w:sz w:val="20"/>
                <w:szCs w:val="20"/>
              </w:rPr>
            </w:pPr>
            <w:r>
              <w:rPr>
                <w:color w:val="000000"/>
                <w:sz w:val="20"/>
                <w:szCs w:val="20"/>
              </w:rPr>
              <w:t>DI_CF010_2.1_ClasificaciónRiesgo</w:t>
            </w:r>
          </w:p>
          <w:p w:rsidR="00F04D23" w:rsidRDefault="009B3C90" w14:paraId="0000034B" w14:textId="77777777">
            <w:pPr>
              <w:pBdr>
                <w:top w:val="nil"/>
                <w:left w:val="nil"/>
                <w:bottom w:val="nil"/>
                <w:right w:val="nil"/>
                <w:between w:val="nil"/>
              </w:pBdr>
              <w:ind w:left="0" w:hanging="2"/>
              <w:jc w:val="center"/>
              <w:rPr>
                <w:color w:val="000000"/>
                <w:sz w:val="20"/>
                <w:szCs w:val="20"/>
              </w:rPr>
            </w:pPr>
            <w:r>
              <w:rPr>
                <w:color w:val="000000"/>
                <w:sz w:val="20"/>
                <w:szCs w:val="20"/>
              </w:rPr>
              <w:t>Tarjetas</w:t>
            </w:r>
          </w:p>
        </w:tc>
      </w:tr>
    </w:tbl>
    <w:p w:rsidR="00F04D23" w:rsidRDefault="00F04D23" w14:paraId="0000034C" w14:textId="77777777">
      <w:pPr>
        <w:ind w:left="0" w:hanging="2"/>
        <w:jc w:val="both"/>
        <w:rPr>
          <w:sz w:val="20"/>
          <w:szCs w:val="20"/>
        </w:rPr>
      </w:pPr>
    </w:p>
    <w:p w:rsidR="00F04D23" w:rsidRDefault="009B3C90" w14:paraId="0000034D" w14:textId="77777777">
      <w:pPr>
        <w:ind w:left="0" w:hanging="2"/>
        <w:jc w:val="both"/>
        <w:rPr>
          <w:sz w:val="20"/>
          <w:szCs w:val="20"/>
        </w:rPr>
      </w:pPr>
      <w:r>
        <w:rPr>
          <w:sz w:val="20"/>
          <w:szCs w:val="20"/>
        </w:rPr>
        <w:t>La empresa busca que el indicador clave de riesgo responda la probabilidad de riesgo que enfrenta y que podría impedir que su negocio alcance sus objetivos, también puede ser un mecanismo de</w:t>
      </w:r>
      <w:r>
        <w:rPr>
          <w:b/>
          <w:sz w:val="20"/>
          <w:szCs w:val="20"/>
        </w:rPr>
        <w:t xml:space="preserve"> </w:t>
      </w:r>
      <w:r>
        <w:rPr>
          <w:sz w:val="20"/>
          <w:szCs w:val="20"/>
        </w:rPr>
        <w:t>alerta temprana para señalar que no se cumplirá un indicador clave de rendimiento porque se ha producido un problema.</w:t>
      </w:r>
    </w:p>
    <w:p w:rsidR="00F04D23" w:rsidRDefault="00F04D23" w14:paraId="0000034E" w14:textId="77777777">
      <w:pPr>
        <w:ind w:left="0" w:hanging="2"/>
        <w:jc w:val="both"/>
        <w:rPr>
          <w:sz w:val="20"/>
          <w:szCs w:val="20"/>
        </w:rPr>
      </w:pPr>
    </w:p>
    <w:p w:rsidR="00F04D23" w:rsidRDefault="009B3C90" w14:paraId="0000034F" w14:textId="77777777">
      <w:pPr>
        <w:pBdr>
          <w:top w:val="nil"/>
          <w:left w:val="nil"/>
          <w:bottom w:val="nil"/>
          <w:right w:val="nil"/>
          <w:between w:val="nil"/>
        </w:pBdr>
        <w:ind w:left="0" w:hanging="2"/>
        <w:jc w:val="both"/>
        <w:rPr>
          <w:color w:val="000000"/>
          <w:sz w:val="20"/>
          <w:szCs w:val="20"/>
        </w:rPr>
      </w:pPr>
      <w:r>
        <w:rPr>
          <w:color w:val="000000"/>
          <w:sz w:val="20"/>
          <w:szCs w:val="20"/>
        </w:rPr>
        <w:t>Para definir un indicador clave de riesgo, tenga presente que cumpla con estas sencillas particularidades:</w:t>
      </w:r>
    </w:p>
    <w:p w:rsidR="00F04D23" w:rsidRDefault="00F04D23" w14:paraId="00000350" w14:textId="77777777">
      <w:pPr>
        <w:pBdr>
          <w:top w:val="nil"/>
          <w:left w:val="nil"/>
          <w:bottom w:val="nil"/>
          <w:right w:val="nil"/>
          <w:between w:val="nil"/>
        </w:pBdr>
        <w:spacing w:after="160"/>
        <w:ind w:left="0" w:hanging="2"/>
        <w:jc w:val="both"/>
        <w:rPr>
          <w:color w:val="000000"/>
          <w:sz w:val="20"/>
          <w:szCs w:val="20"/>
        </w:rPr>
      </w:pPr>
    </w:p>
    <w:tbl>
      <w:tblPr>
        <w:tblStyle w:val="affff2"/>
        <w:tblW w:w="5833"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5833"/>
      </w:tblGrid>
      <w:tr w:rsidR="00F04D23" w14:paraId="78D4BE8C" w14:textId="77777777">
        <w:trPr>
          <w:trHeight w:val="1782"/>
          <w:jc w:val="center"/>
        </w:trPr>
        <w:tc>
          <w:tcPr>
            <w:tcW w:w="5833" w:type="dxa"/>
            <w:shd w:val="clear" w:color="auto" w:fill="8EAADB"/>
          </w:tcPr>
          <w:p w:rsidR="00F04D23" w:rsidRDefault="009B3C90" w14:paraId="00000351" w14:textId="77777777">
            <w:pPr>
              <w:pBdr>
                <w:top w:val="nil"/>
                <w:left w:val="nil"/>
                <w:bottom w:val="nil"/>
                <w:right w:val="nil"/>
                <w:between w:val="nil"/>
              </w:pBdr>
              <w:spacing w:after="160"/>
              <w:ind w:left="0" w:hanging="2"/>
              <w:jc w:val="center"/>
              <w:rPr>
                <w:color w:val="000000"/>
                <w:sz w:val="20"/>
                <w:szCs w:val="20"/>
              </w:rPr>
            </w:pPr>
            <w:r>
              <w:rPr>
                <w:b/>
                <w:color w:val="000000"/>
                <w:sz w:val="20"/>
                <w:szCs w:val="20"/>
              </w:rPr>
              <w:t>Importante…los indicadores deben ser:</w:t>
            </w:r>
          </w:p>
          <w:p w:rsidR="00F04D23" w:rsidRDefault="009B3C90" w14:paraId="00000352" w14:textId="77777777">
            <w:pPr>
              <w:ind w:left="0" w:hanging="2"/>
              <w:jc w:val="both"/>
              <w:rPr>
                <w:sz w:val="20"/>
                <w:szCs w:val="20"/>
              </w:rPr>
            </w:pPr>
            <w:r>
              <w:rPr>
                <w:b/>
                <w:sz w:val="20"/>
                <w:szCs w:val="20"/>
              </w:rPr>
              <w:t>Cuantificables: son números o porcentajes.</w:t>
            </w:r>
          </w:p>
          <w:p w:rsidR="00F04D23" w:rsidRDefault="009B3C90" w14:paraId="00000353" w14:textId="77777777">
            <w:pPr>
              <w:ind w:left="0" w:hanging="2"/>
              <w:jc w:val="both"/>
              <w:rPr>
                <w:sz w:val="20"/>
                <w:szCs w:val="20"/>
              </w:rPr>
            </w:pPr>
            <w:r>
              <w:rPr>
                <w:b/>
                <w:sz w:val="20"/>
                <w:szCs w:val="20"/>
              </w:rPr>
              <w:t xml:space="preserve">Específico: medir lo correcto </w:t>
            </w:r>
            <w:sdt>
              <w:sdtPr>
                <w:tag w:val="goog_rdk_70"/>
                <w:id w:val="1913427831"/>
              </w:sdtPr>
              <w:sdtEndPr/>
              <w:sdtContent>
                <w:commentRangeStart w:id="84"/>
              </w:sdtContent>
            </w:sdt>
            <w:r>
              <w:rPr>
                <w:b/>
                <w:sz w:val="20"/>
                <w:szCs w:val="20"/>
              </w:rPr>
              <w:t>asociado con las decisiones.</w:t>
            </w:r>
          </w:p>
          <w:p w:rsidR="00F04D23" w:rsidRDefault="009B3C90" w14:paraId="00000354" w14:textId="77777777">
            <w:pPr>
              <w:ind w:left="0" w:hanging="2"/>
              <w:jc w:val="both"/>
              <w:rPr>
                <w:sz w:val="20"/>
                <w:szCs w:val="20"/>
              </w:rPr>
            </w:pPr>
            <w:r>
              <w:rPr>
                <w:b/>
                <w:sz w:val="20"/>
                <w:szCs w:val="20"/>
              </w:rPr>
              <w:t>Validación: con un alto nivel de confianza.</w:t>
            </w:r>
            <w:commentRangeEnd w:id="84"/>
            <w:r>
              <w:commentReference w:id="84"/>
            </w:r>
          </w:p>
          <w:p w:rsidR="00F04D23" w:rsidRDefault="009B3C90" w14:paraId="00000355" w14:textId="77777777">
            <w:pPr>
              <w:pBdr>
                <w:top w:val="nil"/>
                <w:left w:val="nil"/>
                <w:bottom w:val="nil"/>
                <w:right w:val="nil"/>
                <w:between w:val="nil"/>
              </w:pBdr>
              <w:spacing w:after="160"/>
              <w:ind w:left="0" w:hanging="2"/>
              <w:jc w:val="both"/>
              <w:rPr>
                <w:color w:val="000000"/>
                <w:sz w:val="20"/>
                <w:szCs w:val="20"/>
              </w:rPr>
            </w:pPr>
            <w:r>
              <w:rPr>
                <w:b/>
                <w:color w:val="000000"/>
                <w:sz w:val="20"/>
                <w:szCs w:val="20"/>
              </w:rPr>
              <w:t>Medibles: precisos y exactos.</w:t>
            </w:r>
          </w:p>
        </w:tc>
      </w:tr>
    </w:tbl>
    <w:p w:rsidR="00F04D23" w:rsidRDefault="00F04D23" w14:paraId="00000356" w14:textId="77777777">
      <w:pPr>
        <w:ind w:left="0" w:hanging="2"/>
        <w:jc w:val="both"/>
        <w:rPr>
          <w:sz w:val="20"/>
          <w:szCs w:val="20"/>
        </w:rPr>
      </w:pPr>
    </w:p>
    <w:p w:rsidR="00F04D23" w:rsidRDefault="009B3C90" w14:paraId="00000357" w14:textId="77777777">
      <w:pPr>
        <w:ind w:left="0" w:hanging="2"/>
        <w:jc w:val="both"/>
        <w:rPr>
          <w:sz w:val="20"/>
          <w:szCs w:val="20"/>
        </w:rPr>
      </w:pPr>
      <w:r>
        <w:rPr>
          <w:sz w:val="20"/>
          <w:szCs w:val="20"/>
        </w:rPr>
        <w:t>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rsidR="00F04D23" w:rsidRDefault="00F04D23" w14:paraId="00000358" w14:textId="77777777">
      <w:pPr>
        <w:ind w:left="0" w:hanging="2"/>
        <w:jc w:val="both"/>
        <w:rPr>
          <w:sz w:val="20"/>
          <w:szCs w:val="20"/>
        </w:rPr>
      </w:pPr>
    </w:p>
    <w:p w:rsidR="00F04D23" w:rsidRDefault="009B3C90" w14:paraId="00000359" w14:textId="77777777">
      <w:pPr>
        <w:numPr>
          <w:ilvl w:val="0"/>
          <w:numId w:val="9"/>
        </w:numPr>
        <w:ind w:left="0" w:hanging="2"/>
        <w:jc w:val="both"/>
        <w:rPr>
          <w:sz w:val="20"/>
          <w:szCs w:val="20"/>
        </w:rPr>
      </w:pPr>
      <w:r>
        <w:rPr>
          <w:b/>
          <w:sz w:val="20"/>
          <w:szCs w:val="20"/>
        </w:rPr>
        <w:t xml:space="preserve">Indicadores clave de rendimiento </w:t>
      </w:r>
    </w:p>
    <w:p w:rsidR="00F04D23" w:rsidRDefault="00F04D23" w14:paraId="0000035A" w14:textId="77777777">
      <w:pPr>
        <w:ind w:left="0" w:hanging="2"/>
        <w:jc w:val="both"/>
        <w:rPr>
          <w:sz w:val="20"/>
          <w:szCs w:val="20"/>
        </w:rPr>
      </w:pPr>
    </w:p>
    <w:p w:rsidR="00F04D23" w:rsidRDefault="009B3C90" w14:paraId="0000035B" w14:textId="77777777">
      <w:pPr>
        <w:ind w:left="0" w:hanging="2"/>
        <w:jc w:val="both"/>
        <w:rPr>
          <w:sz w:val="20"/>
          <w:szCs w:val="20"/>
        </w:rPr>
      </w:pPr>
      <w:r>
        <w:rPr>
          <w:sz w:val="20"/>
          <w:szCs w:val="20"/>
        </w:rPr>
        <w:t xml:space="preserve">Son los indicadores y medidas que utilizan las organizaciones para comprender qué tan bien se están </w:t>
      </w:r>
      <w:sdt>
        <w:sdtPr>
          <w:tag w:val="goog_rdk_71"/>
          <w:id w:val="691888820"/>
        </w:sdtPr>
        <w:sdtEndPr/>
        <w:sdtContent>
          <w:commentRangeStart w:id="85"/>
        </w:sdtContent>
      </w:sdt>
      <w:r>
        <w:rPr>
          <w:color w:val="C45911"/>
          <w:sz w:val="20"/>
          <w:szCs w:val="20"/>
        </w:rPr>
        <w:t>desempeñando</w:t>
      </w:r>
      <w:commentRangeEnd w:id="85"/>
      <w:r>
        <w:commentReference w:id="85"/>
      </w:r>
      <w:r>
        <w:rPr>
          <w:sz w:val="20"/>
          <w:szCs w:val="20"/>
        </w:rPr>
        <w:t xml:space="preserve"> los trabajadores, las unidades de negocios, los proyectos, los procesos y las empresas en relación con sus objetivos estratégicos.  Sirven como herramientas de seguimiento y toma de decisiones que ayudan a responder las preguntas clave de rendimiento de su organización.</w:t>
      </w:r>
      <w:r>
        <w:t xml:space="preserve"> </w:t>
      </w:r>
      <w:r>
        <w:rPr>
          <w:noProof/>
        </w:rPr>
        <w:drawing>
          <wp:anchor distT="0" distB="0" distL="114300" distR="114300" simplePos="0" relativeHeight="251667968" behindDoc="0" locked="0" layoutInCell="1" hidden="0" allowOverlap="1" wp14:anchorId="5A1170A4" wp14:editId="6A1B19D1">
            <wp:simplePos x="0" y="0"/>
            <wp:positionH relativeFrom="column">
              <wp:posOffset>3945890</wp:posOffset>
            </wp:positionH>
            <wp:positionV relativeFrom="paragraph">
              <wp:posOffset>52705</wp:posOffset>
            </wp:positionV>
            <wp:extent cx="2182495" cy="1455420"/>
            <wp:effectExtent l="0" t="0" r="0" b="0"/>
            <wp:wrapSquare wrapText="bothSides" distT="0" distB="0" distL="114300" distR="114300"/>
            <wp:docPr id="105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2182495" cy="1455420"/>
                    </a:xfrm>
                    <a:prstGeom prst="rect">
                      <a:avLst/>
                    </a:prstGeom>
                    <a:ln/>
                  </pic:spPr>
                </pic:pic>
              </a:graphicData>
            </a:graphic>
          </wp:anchor>
        </w:drawing>
      </w:r>
    </w:p>
    <w:p w:rsidR="00F04D23" w:rsidRDefault="00F04D23" w14:paraId="0000035C" w14:textId="77777777">
      <w:pPr>
        <w:ind w:left="0" w:hanging="2"/>
        <w:jc w:val="both"/>
        <w:rPr>
          <w:sz w:val="20"/>
          <w:szCs w:val="20"/>
        </w:rPr>
      </w:pPr>
    </w:p>
    <w:p w:rsidR="00F04D23" w:rsidRDefault="009B3C90" w14:paraId="0000035D" w14:textId="77777777">
      <w:pPr>
        <w:ind w:left="0" w:hanging="2"/>
        <w:jc w:val="both"/>
        <w:rPr>
          <w:sz w:val="20"/>
          <w:szCs w:val="20"/>
        </w:rPr>
      </w:pPr>
      <w:r>
        <w:rPr>
          <w:sz w:val="20"/>
          <w:szCs w:val="20"/>
        </w:rPr>
        <w:t xml:space="preserve">Puede ser de gran ayuda para informar, cumpliendo con un plan estratégico para que se materialice. Dentro del desarrollo estratégico, debe delinear, comprender y considerar qué riesgos se presentarán a lo largo del viaje. </w:t>
      </w:r>
    </w:p>
    <w:p w:rsidR="00F04D23" w:rsidRDefault="00F04D23" w14:paraId="0000035E" w14:textId="77777777">
      <w:pPr>
        <w:ind w:left="0" w:hanging="2"/>
        <w:jc w:val="both"/>
        <w:rPr>
          <w:sz w:val="20"/>
          <w:szCs w:val="20"/>
        </w:rPr>
      </w:pPr>
    </w:p>
    <w:p w:rsidR="00F04D23" w:rsidRDefault="009B3C90" w14:paraId="0000035F" w14:textId="77777777">
      <w:pPr>
        <w:ind w:left="0" w:hanging="2"/>
        <w:jc w:val="both"/>
        <w:rPr>
          <w:sz w:val="20"/>
          <w:szCs w:val="20"/>
        </w:rPr>
      </w:pPr>
      <w:r>
        <w:rPr>
          <w:sz w:val="20"/>
          <w:szCs w:val="20"/>
        </w:rPr>
        <w:t xml:space="preserve">La forma más sencilla de realizar un seguimiento de los indicadores claves de rendimiento es a través de herramientas de automatización que pueden aprovechar los datos en tiempo real, además de monitorear cualquier cambio realizado para el éxito. </w:t>
      </w:r>
    </w:p>
    <w:p w:rsidR="00F04D23" w:rsidRDefault="00F04D23" w14:paraId="00000360" w14:textId="77777777">
      <w:pPr>
        <w:ind w:left="0" w:hanging="2"/>
        <w:jc w:val="both"/>
        <w:rPr>
          <w:sz w:val="20"/>
          <w:szCs w:val="20"/>
        </w:rPr>
      </w:pPr>
    </w:p>
    <w:p w:rsidR="00F04D23" w:rsidRDefault="009B3C90" w14:paraId="00000361" w14:textId="77777777">
      <w:pPr>
        <w:ind w:left="0" w:hanging="2"/>
        <w:jc w:val="both"/>
        <w:rPr>
          <w:sz w:val="20"/>
          <w:szCs w:val="20"/>
        </w:rPr>
      </w:pPr>
      <w:r>
        <w:rPr>
          <w:sz w:val="20"/>
          <w:szCs w:val="20"/>
        </w:rPr>
        <w:t>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rsidR="00F04D23" w:rsidRDefault="00F04D23" w14:paraId="00000362" w14:textId="77777777">
      <w:pPr>
        <w:ind w:left="0" w:hanging="2"/>
        <w:jc w:val="both"/>
        <w:rPr>
          <w:sz w:val="20"/>
          <w:szCs w:val="20"/>
        </w:rPr>
      </w:pPr>
    </w:p>
    <w:p w:rsidR="00F04D23" w:rsidRDefault="009B3C90" w14:paraId="00000363" w14:textId="77777777">
      <w:pPr>
        <w:ind w:left="0" w:hanging="2"/>
        <w:jc w:val="both"/>
        <w:rPr>
          <w:sz w:val="20"/>
          <w:szCs w:val="20"/>
        </w:rPr>
      </w:pPr>
      <w:r>
        <w:rPr>
          <w:sz w:val="20"/>
          <w:szCs w:val="20"/>
        </w:rPr>
        <w:t xml:space="preserve">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 </w:t>
      </w:r>
    </w:p>
    <w:p w:rsidR="00F04D23" w:rsidRDefault="00F04D23" w14:paraId="00000364" w14:textId="77777777">
      <w:pPr>
        <w:ind w:left="0" w:hanging="2"/>
        <w:jc w:val="both"/>
        <w:rPr>
          <w:sz w:val="20"/>
          <w:szCs w:val="20"/>
        </w:rPr>
      </w:pPr>
    </w:p>
    <w:p w:rsidR="00F04D23" w:rsidRDefault="009B3C90" w14:paraId="00000365" w14:textId="77777777">
      <w:pPr>
        <w:pBdr>
          <w:top w:val="nil"/>
          <w:left w:val="nil"/>
          <w:bottom w:val="nil"/>
          <w:right w:val="nil"/>
          <w:between w:val="nil"/>
        </w:pBdr>
        <w:ind w:left="0" w:hanging="2"/>
        <w:jc w:val="both"/>
        <w:rPr>
          <w:color w:val="000000"/>
          <w:sz w:val="20"/>
          <w:szCs w:val="20"/>
        </w:rPr>
      </w:pPr>
      <w:r>
        <w:rPr>
          <w:color w:val="000000"/>
          <w:sz w:val="20"/>
          <w:szCs w:val="20"/>
        </w:rPr>
        <w:t>Para definir un indicador clave de rendimiento, tenga presente que cumpla con estas sencillas particularidades:</w:t>
      </w:r>
    </w:p>
    <w:p w:rsidR="00F04D23" w:rsidRDefault="00F04D23" w14:paraId="00000366" w14:textId="77777777">
      <w:pPr>
        <w:pBdr>
          <w:top w:val="nil"/>
          <w:left w:val="nil"/>
          <w:bottom w:val="nil"/>
          <w:right w:val="nil"/>
          <w:between w:val="nil"/>
        </w:pBdr>
        <w:spacing w:after="160"/>
        <w:ind w:left="0" w:hanging="2"/>
        <w:jc w:val="both"/>
        <w:rPr>
          <w:color w:val="000000"/>
          <w:sz w:val="20"/>
          <w:szCs w:val="20"/>
        </w:rPr>
      </w:pPr>
    </w:p>
    <w:tbl>
      <w:tblPr>
        <w:tblStyle w:val="affff3"/>
        <w:tblW w:w="814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8140"/>
      </w:tblGrid>
      <w:tr w:rsidR="00F04D23" w14:paraId="2887B95D" w14:textId="77777777">
        <w:trPr>
          <w:trHeight w:val="2660"/>
          <w:jc w:val="center"/>
        </w:trPr>
        <w:tc>
          <w:tcPr>
            <w:tcW w:w="8140" w:type="dxa"/>
            <w:shd w:val="clear" w:color="auto" w:fill="8EAADB"/>
          </w:tcPr>
          <w:p w:rsidR="00F04D23" w:rsidRDefault="009B3C90" w14:paraId="00000367" w14:textId="77777777">
            <w:pPr>
              <w:ind w:left="0" w:hanging="2"/>
              <w:jc w:val="center"/>
              <w:rPr>
                <w:sz w:val="20"/>
                <w:szCs w:val="20"/>
              </w:rPr>
            </w:pPr>
            <w:r>
              <w:rPr>
                <w:b/>
                <w:sz w:val="20"/>
                <w:szCs w:val="20"/>
              </w:rPr>
              <w:t>Importante…</w:t>
            </w:r>
          </w:p>
          <w:p w:rsidR="00F04D23" w:rsidRDefault="00F04D23" w14:paraId="00000368" w14:textId="77777777">
            <w:pPr>
              <w:ind w:left="0" w:hanging="2"/>
              <w:jc w:val="center"/>
              <w:rPr>
                <w:sz w:val="20"/>
                <w:szCs w:val="20"/>
              </w:rPr>
            </w:pPr>
          </w:p>
          <w:p w:rsidR="00F04D23" w:rsidRDefault="009B3C90" w14:paraId="00000369" w14:textId="77777777">
            <w:pPr>
              <w:ind w:left="0" w:hanging="2"/>
              <w:jc w:val="center"/>
              <w:rPr>
                <w:sz w:val="20"/>
                <w:szCs w:val="20"/>
              </w:rPr>
            </w:pPr>
            <w:r>
              <w:rPr>
                <w:b/>
                <w:sz w:val="20"/>
                <w:szCs w:val="20"/>
              </w:rPr>
              <w:t>Cualitativo: utiliza características subjetivas.</w:t>
            </w:r>
          </w:p>
          <w:p w:rsidR="00F04D23" w:rsidRDefault="009B3C90" w14:paraId="0000036A" w14:textId="77777777">
            <w:pPr>
              <w:ind w:left="0" w:hanging="2"/>
              <w:jc w:val="center"/>
              <w:rPr>
                <w:sz w:val="20"/>
                <w:szCs w:val="20"/>
              </w:rPr>
            </w:pPr>
            <w:r>
              <w:rPr>
                <w:b/>
                <w:sz w:val="20"/>
                <w:szCs w:val="20"/>
              </w:rPr>
              <w:t>Cuantitativo: utiliza datos objetivos como porcentajes.</w:t>
            </w:r>
          </w:p>
          <w:p w:rsidR="00F04D23" w:rsidRDefault="009B3C90" w14:paraId="0000036B" w14:textId="77777777">
            <w:pPr>
              <w:ind w:left="0" w:hanging="2"/>
              <w:jc w:val="center"/>
              <w:rPr>
                <w:sz w:val="20"/>
                <w:szCs w:val="20"/>
              </w:rPr>
            </w:pPr>
            <w:r>
              <w:rPr>
                <w:b/>
                <w:sz w:val="20"/>
                <w:szCs w:val="20"/>
              </w:rPr>
              <w:t>Indicador adelantado: mide cambios predecibles debido a situaciones específicas.</w:t>
            </w:r>
          </w:p>
          <w:p w:rsidR="00F04D23" w:rsidRDefault="009B3C90" w14:paraId="0000036C" w14:textId="77777777">
            <w:pPr>
              <w:ind w:left="0" w:hanging="2"/>
              <w:jc w:val="center"/>
              <w:rPr>
                <w:sz w:val="20"/>
                <w:szCs w:val="20"/>
              </w:rPr>
            </w:pPr>
            <w:r>
              <w:rPr>
                <w:b/>
                <w:sz w:val="20"/>
                <w:szCs w:val="20"/>
              </w:rPr>
              <w:t>Indicador rezagado: idea de un cambio después de que ocurre.</w:t>
            </w:r>
          </w:p>
          <w:p w:rsidR="00F04D23" w:rsidRDefault="009B3C90" w14:paraId="0000036D" w14:textId="77777777">
            <w:pPr>
              <w:ind w:left="0" w:hanging="2"/>
              <w:jc w:val="center"/>
              <w:rPr>
                <w:sz w:val="20"/>
                <w:szCs w:val="20"/>
              </w:rPr>
            </w:pPr>
            <w:r>
              <w:rPr>
                <w:b/>
                <w:sz w:val="20"/>
                <w:szCs w:val="20"/>
              </w:rPr>
              <w:t>Entrada: mide los recursos utilizados.</w:t>
            </w:r>
          </w:p>
          <w:p w:rsidR="00F04D23" w:rsidRDefault="009B3C90" w14:paraId="0000036E" w14:textId="77777777">
            <w:pPr>
              <w:ind w:left="0" w:hanging="2"/>
              <w:jc w:val="center"/>
              <w:rPr>
                <w:sz w:val="20"/>
                <w:szCs w:val="20"/>
              </w:rPr>
            </w:pPr>
            <w:r>
              <w:rPr>
                <w:b/>
                <w:sz w:val="20"/>
                <w:szCs w:val="20"/>
              </w:rPr>
              <w:t>Salida: mide el resultado de un proceso o actividad.</w:t>
            </w:r>
          </w:p>
          <w:p w:rsidR="00F04D23" w:rsidRDefault="009B3C90" w14:paraId="0000036F" w14:textId="77777777">
            <w:pPr>
              <w:ind w:left="0" w:hanging="2"/>
              <w:jc w:val="center"/>
              <w:rPr>
                <w:sz w:val="20"/>
                <w:szCs w:val="20"/>
              </w:rPr>
            </w:pPr>
            <w:r>
              <w:rPr>
                <w:b/>
                <w:sz w:val="20"/>
                <w:szCs w:val="20"/>
              </w:rPr>
              <w:t xml:space="preserve">Proceso: mide la eficiencia de una actividad en </w:t>
            </w:r>
            <w:sdt>
              <w:sdtPr>
                <w:tag w:val="goog_rdk_72"/>
                <w:id w:val="1397474504"/>
              </w:sdtPr>
              <w:sdtEndPr/>
              <w:sdtContent>
                <w:commentRangeStart w:id="86"/>
              </w:sdtContent>
            </w:sdt>
            <w:r>
              <w:rPr>
                <w:b/>
                <w:sz w:val="20"/>
                <w:szCs w:val="20"/>
              </w:rPr>
              <w:t>particular.</w:t>
            </w:r>
            <w:commentRangeEnd w:id="86"/>
            <w:r>
              <w:commentReference w:id="86"/>
            </w:r>
          </w:p>
        </w:tc>
      </w:tr>
    </w:tbl>
    <w:p w:rsidR="00F04D23" w:rsidRDefault="00F04D23" w14:paraId="00000370" w14:textId="77777777">
      <w:pPr>
        <w:ind w:left="0" w:hanging="2"/>
        <w:jc w:val="both"/>
        <w:rPr>
          <w:sz w:val="20"/>
          <w:szCs w:val="20"/>
        </w:rPr>
      </w:pPr>
    </w:p>
    <w:p w:rsidR="00F04D23" w:rsidRDefault="009B3C90" w14:paraId="00000371" w14:textId="77777777">
      <w:pPr>
        <w:ind w:left="0" w:hanging="2"/>
        <w:jc w:val="both"/>
        <w:rPr>
          <w:sz w:val="20"/>
          <w:szCs w:val="20"/>
        </w:rPr>
      </w:pPr>
      <w:r>
        <w:rPr>
          <w:sz w:val="20"/>
          <w:szCs w:val="20"/>
        </w:rPr>
        <w:t>Es importante para las empresas que se preocupan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rsidR="00F04D23" w:rsidRDefault="00F04D23" w14:paraId="00000372" w14:textId="77777777">
      <w:pPr>
        <w:ind w:left="0" w:hanging="2"/>
        <w:jc w:val="both"/>
        <w:rPr>
          <w:sz w:val="20"/>
          <w:szCs w:val="20"/>
        </w:rPr>
      </w:pPr>
    </w:p>
    <w:p w:rsidR="00F04D23" w:rsidRDefault="009B3C90" w14:paraId="00000373" w14:textId="77777777">
      <w:pPr>
        <w:ind w:left="0" w:hanging="2"/>
        <w:jc w:val="both"/>
        <w:rPr>
          <w:sz w:val="20"/>
          <w:szCs w:val="20"/>
        </w:rPr>
      </w:pPr>
      <w:r>
        <w:rPr>
          <w:b/>
          <w:sz w:val="20"/>
          <w:szCs w:val="20"/>
        </w:rPr>
        <w:t>Tabla 5</w:t>
      </w:r>
    </w:p>
    <w:p w:rsidR="00F04D23" w:rsidRDefault="009B3C90" w14:paraId="00000374" w14:textId="77777777">
      <w:pPr>
        <w:ind w:left="0" w:hanging="2"/>
        <w:jc w:val="both"/>
        <w:rPr>
          <w:sz w:val="20"/>
          <w:szCs w:val="20"/>
        </w:rPr>
      </w:pPr>
      <w:r>
        <w:rPr>
          <w:i/>
          <w:sz w:val="20"/>
          <w:szCs w:val="20"/>
        </w:rPr>
        <w:t>Indicadores claves de riesgo</w:t>
      </w:r>
    </w:p>
    <w:p w:rsidR="00F04D23" w:rsidRDefault="00F04D23" w14:paraId="00000375" w14:textId="77777777">
      <w:pPr>
        <w:ind w:left="0" w:hanging="2"/>
        <w:jc w:val="both"/>
        <w:rPr>
          <w:sz w:val="20"/>
          <w:szCs w:val="20"/>
        </w:rPr>
      </w:pPr>
    </w:p>
    <w:tbl>
      <w:tblPr>
        <w:tblStyle w:val="affff4"/>
        <w:tblW w:w="96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206"/>
        <w:gridCol w:w="3207"/>
        <w:gridCol w:w="3207"/>
      </w:tblGrid>
      <w:tr w:rsidR="00F04D23" w14:paraId="79DEFF25" w14:textId="77777777">
        <w:tc>
          <w:tcPr>
            <w:tcW w:w="3206" w:type="dxa"/>
            <w:shd w:val="clear" w:color="auto" w:fill="D0CECE"/>
          </w:tcPr>
          <w:p w:rsidR="00F04D23" w:rsidRDefault="009B3C90" w14:paraId="00000376" w14:textId="77777777">
            <w:pPr>
              <w:ind w:left="0" w:hanging="2"/>
              <w:jc w:val="center"/>
              <w:rPr>
                <w:sz w:val="20"/>
                <w:szCs w:val="20"/>
              </w:rPr>
            </w:pPr>
            <w:r>
              <w:rPr>
                <w:sz w:val="20"/>
                <w:szCs w:val="20"/>
              </w:rPr>
              <w:t>Indicador</w:t>
            </w:r>
          </w:p>
        </w:tc>
        <w:tc>
          <w:tcPr>
            <w:tcW w:w="3207" w:type="dxa"/>
            <w:shd w:val="clear" w:color="auto" w:fill="D0CECE"/>
          </w:tcPr>
          <w:p w:rsidR="00F04D23" w:rsidRDefault="009B3C90" w14:paraId="00000377" w14:textId="77777777">
            <w:pPr>
              <w:ind w:left="0" w:hanging="2"/>
              <w:jc w:val="center"/>
              <w:rPr>
                <w:sz w:val="20"/>
                <w:szCs w:val="20"/>
              </w:rPr>
            </w:pPr>
            <w:r>
              <w:rPr>
                <w:sz w:val="20"/>
                <w:szCs w:val="20"/>
              </w:rPr>
              <w:t>Mide</w:t>
            </w:r>
          </w:p>
        </w:tc>
        <w:tc>
          <w:tcPr>
            <w:tcW w:w="3207" w:type="dxa"/>
            <w:shd w:val="clear" w:color="auto" w:fill="D0CECE"/>
          </w:tcPr>
          <w:p w:rsidR="00F04D23" w:rsidRDefault="009B3C90" w14:paraId="00000378" w14:textId="77777777">
            <w:pPr>
              <w:ind w:left="0" w:hanging="2"/>
              <w:jc w:val="center"/>
              <w:rPr>
                <w:sz w:val="20"/>
                <w:szCs w:val="20"/>
              </w:rPr>
            </w:pPr>
            <w:r>
              <w:rPr>
                <w:sz w:val="20"/>
                <w:szCs w:val="20"/>
              </w:rPr>
              <w:t>Propósito</w:t>
            </w:r>
          </w:p>
        </w:tc>
      </w:tr>
      <w:tr w:rsidR="00F04D23" w14:paraId="7AEF30E3" w14:textId="77777777">
        <w:tc>
          <w:tcPr>
            <w:tcW w:w="3206" w:type="dxa"/>
            <w:shd w:val="clear" w:color="auto" w:fill="BDD6EE"/>
          </w:tcPr>
          <w:p w:rsidR="00F04D23" w:rsidRDefault="009B3C90" w14:paraId="00000379" w14:textId="77777777">
            <w:pPr>
              <w:ind w:left="0" w:hanging="2"/>
              <w:jc w:val="both"/>
              <w:rPr>
                <w:sz w:val="20"/>
                <w:szCs w:val="20"/>
              </w:rPr>
            </w:pPr>
            <w:r>
              <w:rPr>
                <w:b/>
                <w:sz w:val="20"/>
                <w:szCs w:val="20"/>
              </w:rPr>
              <w:t>Indicador clave de riesgo</w:t>
            </w:r>
          </w:p>
        </w:tc>
        <w:tc>
          <w:tcPr>
            <w:tcW w:w="3207" w:type="dxa"/>
            <w:shd w:val="clear" w:color="auto" w:fill="BDD6EE"/>
          </w:tcPr>
          <w:p w:rsidR="00F04D23" w:rsidRDefault="009B3C90" w14:paraId="0000037A" w14:textId="77777777">
            <w:pPr>
              <w:ind w:left="0" w:hanging="2"/>
              <w:jc w:val="both"/>
              <w:rPr>
                <w:sz w:val="20"/>
                <w:szCs w:val="20"/>
              </w:rPr>
            </w:pPr>
            <w:r>
              <w:rPr>
                <w:sz w:val="20"/>
                <w:szCs w:val="20"/>
              </w:rPr>
              <w:t>Cuánto riesgo está asociado con una actividad. Generalmente, es un indicador de la posibilidad de que se manifieste un evento adverso futuro.</w:t>
            </w:r>
          </w:p>
          <w:p w:rsidR="00F04D23" w:rsidRDefault="00F04D23" w14:paraId="0000037B" w14:textId="77777777">
            <w:pPr>
              <w:ind w:left="0" w:hanging="2"/>
              <w:jc w:val="both"/>
              <w:rPr>
                <w:sz w:val="20"/>
                <w:szCs w:val="20"/>
              </w:rPr>
            </w:pPr>
          </w:p>
        </w:tc>
        <w:tc>
          <w:tcPr>
            <w:tcW w:w="3207" w:type="dxa"/>
            <w:shd w:val="clear" w:color="auto" w:fill="BDD6EE"/>
          </w:tcPr>
          <w:p w:rsidR="00F04D23" w:rsidRDefault="009B3C90" w14:paraId="0000037C" w14:textId="77777777">
            <w:pPr>
              <w:ind w:left="0" w:hanging="2"/>
              <w:jc w:val="both"/>
              <w:rPr>
                <w:sz w:val="20"/>
                <w:szCs w:val="20"/>
              </w:rPr>
            </w:pPr>
            <w:r>
              <w:rPr>
                <w:sz w:val="20"/>
                <w:szCs w:val="20"/>
              </w:rPr>
              <w:t>Brindar señales de alerta temprana o confirmación cuando los riesgos se agitan en una dirección que puede impedir el logro del indicador.</w:t>
            </w:r>
          </w:p>
        </w:tc>
      </w:tr>
      <w:tr w:rsidR="00F04D23" w14:paraId="45337DCF" w14:textId="77777777">
        <w:tc>
          <w:tcPr>
            <w:tcW w:w="3206" w:type="dxa"/>
            <w:shd w:val="clear" w:color="auto" w:fill="C5E0B3"/>
          </w:tcPr>
          <w:p w:rsidR="00F04D23" w:rsidRDefault="009B3C90" w14:paraId="0000037D" w14:textId="77777777">
            <w:pPr>
              <w:ind w:left="0" w:hanging="2"/>
              <w:jc w:val="both"/>
              <w:rPr>
                <w:sz w:val="20"/>
                <w:szCs w:val="20"/>
              </w:rPr>
            </w:pPr>
            <w:r>
              <w:rPr>
                <w:b/>
                <w:sz w:val="20"/>
                <w:szCs w:val="20"/>
              </w:rPr>
              <w:t>Indicador clave de rendimiento</w:t>
            </w:r>
          </w:p>
        </w:tc>
        <w:tc>
          <w:tcPr>
            <w:tcW w:w="3207" w:type="dxa"/>
            <w:shd w:val="clear" w:color="auto" w:fill="C5E0B3"/>
          </w:tcPr>
          <w:p w:rsidR="00F04D23" w:rsidRDefault="009B3C90" w14:paraId="0000037E" w14:textId="77777777">
            <w:pPr>
              <w:ind w:left="0" w:hanging="2"/>
              <w:jc w:val="both"/>
              <w:rPr>
                <w:sz w:val="20"/>
                <w:szCs w:val="20"/>
              </w:rPr>
            </w:pPr>
            <w:r>
              <w:rPr>
                <w:sz w:val="20"/>
                <w:szCs w:val="20"/>
              </w:rPr>
              <w:t>Una meta u objetivo de rendimiento para lograr la estrategia y los objetivos comerciales.</w:t>
            </w:r>
          </w:p>
          <w:p w:rsidR="00F04D23" w:rsidRDefault="00F04D23" w14:paraId="0000037F" w14:textId="77777777">
            <w:pPr>
              <w:ind w:left="0" w:hanging="2"/>
              <w:jc w:val="both"/>
              <w:rPr>
                <w:sz w:val="20"/>
                <w:szCs w:val="20"/>
              </w:rPr>
            </w:pPr>
          </w:p>
        </w:tc>
        <w:tc>
          <w:tcPr>
            <w:tcW w:w="3207" w:type="dxa"/>
            <w:shd w:val="clear" w:color="auto" w:fill="C5E0B3"/>
          </w:tcPr>
          <w:p w:rsidR="00F04D23" w:rsidRDefault="009B3C90" w14:paraId="00000380" w14:textId="77777777">
            <w:pPr>
              <w:ind w:left="0" w:hanging="2"/>
              <w:jc w:val="both"/>
              <w:rPr>
                <w:sz w:val="20"/>
                <w:szCs w:val="20"/>
              </w:rPr>
            </w:pPr>
            <w:r>
              <w:rPr>
                <w:sz w:val="20"/>
                <w:szCs w:val="20"/>
              </w:rPr>
              <w:t>Suministrar información sobre cómo la organización está progresando hacia los objetivos estratégicos, o la eficacia de los procesos comerciales.</w:t>
            </w:r>
          </w:p>
        </w:tc>
      </w:tr>
    </w:tbl>
    <w:p w:rsidR="00F04D23" w:rsidRDefault="00F04D23" w14:paraId="00000381" w14:textId="77777777">
      <w:pPr>
        <w:ind w:left="0" w:hanging="2"/>
        <w:jc w:val="both"/>
        <w:rPr>
          <w:sz w:val="20"/>
          <w:szCs w:val="20"/>
        </w:rPr>
      </w:pPr>
    </w:p>
    <w:p w:rsidR="00F04D23" w:rsidRDefault="00F04D23" w14:paraId="00000382" w14:textId="77777777">
      <w:pPr>
        <w:ind w:left="0" w:hanging="2"/>
        <w:jc w:val="both"/>
        <w:rPr>
          <w:sz w:val="20"/>
          <w:szCs w:val="20"/>
        </w:rPr>
      </w:pPr>
    </w:p>
    <w:p w:rsidR="00F04D23" w:rsidRDefault="009B3C90" w14:paraId="00000383" w14:textId="77777777">
      <w:pPr>
        <w:ind w:left="0" w:hanging="2"/>
        <w:jc w:val="both"/>
        <w:rPr>
          <w:color w:val="000000"/>
          <w:sz w:val="20"/>
          <w:szCs w:val="20"/>
        </w:rPr>
      </w:pPr>
      <w:r>
        <w:rPr>
          <w:color w:val="000000"/>
          <w:sz w:val="20"/>
          <w:szCs w:val="20"/>
        </w:rPr>
        <w:t>Mediante el seguimiento de estas métricas, las organizaciones pueden mitigar de manera más efectiva los riesgos existentes y detectar los riesgos emergentes mucho antes de que puedan tener un impacto perjudicial en la organización.</w:t>
      </w:r>
    </w:p>
    <w:p w:rsidR="00F04D23" w:rsidRDefault="00F04D23" w14:paraId="00000384" w14:textId="77777777">
      <w:pPr>
        <w:ind w:left="0" w:hanging="2"/>
        <w:jc w:val="both"/>
        <w:rPr>
          <w:sz w:val="20"/>
          <w:szCs w:val="20"/>
        </w:rPr>
      </w:pPr>
    </w:p>
    <w:p w:rsidR="00F04D23" w:rsidRDefault="009B3C90" w14:paraId="00000385" w14:textId="77777777">
      <w:pPr>
        <w:ind w:left="0" w:hanging="2"/>
        <w:jc w:val="both"/>
        <w:rPr>
          <w:sz w:val="20"/>
          <w:szCs w:val="20"/>
        </w:rPr>
      </w:pPr>
      <w:r>
        <w:rPr>
          <w:b/>
          <w:sz w:val="20"/>
          <w:szCs w:val="20"/>
        </w:rPr>
        <w:t>2.2. Normativa</w:t>
      </w:r>
    </w:p>
    <w:p w:rsidR="00F04D23" w:rsidRDefault="00F04D23" w14:paraId="00000386" w14:textId="77777777">
      <w:pPr>
        <w:ind w:left="0" w:hanging="2"/>
        <w:jc w:val="both"/>
        <w:rPr>
          <w:sz w:val="20"/>
          <w:szCs w:val="20"/>
        </w:rPr>
      </w:pPr>
    </w:p>
    <w:p w:rsidR="00F04D23" w:rsidRDefault="009B3C90" w14:paraId="00000387" w14:textId="77777777">
      <w:pPr>
        <w:ind w:left="0" w:hanging="2"/>
        <w:jc w:val="both"/>
        <w:rPr>
          <w:sz w:val="20"/>
          <w:szCs w:val="20"/>
        </w:rPr>
      </w:pPr>
      <w:r>
        <w:rPr>
          <w:sz w:val="20"/>
          <w:szCs w:val="20"/>
        </w:rPr>
        <w:t xml:space="preserve">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 </w:t>
      </w:r>
    </w:p>
    <w:p w:rsidR="00F04D23" w:rsidRDefault="00F04D23" w14:paraId="00000388" w14:textId="77777777">
      <w:pPr>
        <w:ind w:left="0" w:hanging="2"/>
        <w:jc w:val="both"/>
        <w:rPr>
          <w:sz w:val="20"/>
          <w:szCs w:val="20"/>
        </w:rPr>
      </w:pPr>
    </w:p>
    <w:p w:rsidR="00F04D23" w:rsidRDefault="009B3C90" w14:paraId="00000389" w14:textId="77777777">
      <w:pPr>
        <w:ind w:left="0" w:hanging="2"/>
        <w:jc w:val="both"/>
        <w:rPr>
          <w:sz w:val="20"/>
          <w:szCs w:val="20"/>
        </w:rPr>
      </w:pPr>
      <w:r>
        <w:rPr>
          <w:sz w:val="20"/>
          <w:szCs w:val="20"/>
        </w:rPr>
        <w:t xml:space="preserve">La ISO 31000 incluye una lista de principios que fortalecen a las organizaciones en la aplicación de mecanismos de gestión de riesgos. La versión ISO más nueva es la revisada en </w:t>
      </w:r>
      <w:r>
        <w:rPr>
          <w:b/>
          <w:sz w:val="20"/>
          <w:szCs w:val="20"/>
        </w:rPr>
        <w:t>2018,</w:t>
      </w:r>
      <w:r>
        <w:rPr>
          <w:sz w:val="20"/>
          <w:szCs w:val="20"/>
        </w:rPr>
        <w:t xml:space="preserve"> un documento más corto, claro y conciso que incluye funciones, como:</w:t>
      </w:r>
    </w:p>
    <w:p w:rsidR="00F04D23" w:rsidRDefault="00F04D23" w14:paraId="0000038A" w14:textId="77777777">
      <w:pPr>
        <w:ind w:left="0" w:hanging="2"/>
        <w:jc w:val="both"/>
        <w:rPr>
          <w:sz w:val="20"/>
          <w:szCs w:val="20"/>
        </w:rPr>
      </w:pPr>
    </w:p>
    <w:p w:rsidR="00F04D23" w:rsidRDefault="009B3C90" w14:paraId="0000038B" w14:textId="77777777">
      <w:pPr>
        <w:numPr>
          <w:ilvl w:val="0"/>
          <w:numId w:val="15"/>
        </w:numPr>
        <w:ind w:left="0" w:hanging="2"/>
        <w:jc w:val="both"/>
        <w:rPr>
          <w:sz w:val="20"/>
          <w:szCs w:val="20"/>
        </w:rPr>
      </w:pPr>
      <w:r>
        <w:rPr>
          <w:sz w:val="20"/>
          <w:szCs w:val="20"/>
        </w:rPr>
        <w:t xml:space="preserve">Identificar, </w:t>
      </w:r>
    </w:p>
    <w:p w:rsidR="00F04D23" w:rsidRDefault="009B3C90" w14:paraId="0000038C" w14:textId="77777777">
      <w:pPr>
        <w:numPr>
          <w:ilvl w:val="0"/>
          <w:numId w:val="15"/>
        </w:numPr>
        <w:ind w:left="0" w:hanging="2"/>
        <w:jc w:val="both"/>
        <w:rPr>
          <w:sz w:val="20"/>
          <w:szCs w:val="20"/>
        </w:rPr>
      </w:pPr>
      <w:r>
        <w:rPr>
          <w:sz w:val="20"/>
          <w:szCs w:val="20"/>
        </w:rPr>
        <w:t xml:space="preserve">Evaluar, </w:t>
      </w:r>
    </w:p>
    <w:p w:rsidR="00F04D23" w:rsidRDefault="009B3C90" w14:paraId="0000038D" w14:textId="77777777">
      <w:pPr>
        <w:numPr>
          <w:ilvl w:val="0"/>
          <w:numId w:val="15"/>
        </w:numPr>
        <w:ind w:left="0" w:hanging="2"/>
        <w:jc w:val="both"/>
        <w:rPr>
          <w:sz w:val="20"/>
          <w:szCs w:val="20"/>
        </w:rPr>
      </w:pPr>
      <w:r>
        <w:rPr>
          <w:sz w:val="20"/>
          <w:szCs w:val="20"/>
        </w:rPr>
        <w:t xml:space="preserve">Responder, </w:t>
      </w:r>
    </w:p>
    <w:p w:rsidR="00F04D23" w:rsidRDefault="009B3C90" w14:paraId="0000038E" w14:textId="77777777">
      <w:pPr>
        <w:numPr>
          <w:ilvl w:val="0"/>
          <w:numId w:val="15"/>
        </w:numPr>
        <w:ind w:left="0" w:hanging="2"/>
        <w:jc w:val="both"/>
        <w:rPr>
          <w:sz w:val="20"/>
          <w:szCs w:val="20"/>
        </w:rPr>
      </w:pPr>
      <w:r>
        <w:rPr>
          <w:sz w:val="20"/>
          <w:szCs w:val="20"/>
        </w:rPr>
        <w:t>Informar y</w:t>
      </w:r>
    </w:p>
    <w:p w:rsidR="00F04D23" w:rsidRDefault="009B3C90" w14:paraId="0000038F" w14:textId="77777777">
      <w:pPr>
        <w:numPr>
          <w:ilvl w:val="0"/>
          <w:numId w:val="15"/>
        </w:numPr>
        <w:ind w:left="0" w:hanging="2"/>
        <w:jc w:val="both"/>
        <w:rPr>
          <w:sz w:val="20"/>
          <w:szCs w:val="20"/>
        </w:rPr>
      </w:pPr>
      <w:r>
        <w:rPr>
          <w:sz w:val="20"/>
          <w:szCs w:val="20"/>
        </w:rPr>
        <w:t xml:space="preserve">Revisar. </w:t>
      </w:r>
    </w:p>
    <w:p w:rsidR="00F04D23" w:rsidRDefault="00F04D23" w14:paraId="00000390" w14:textId="77777777">
      <w:pPr>
        <w:ind w:left="0" w:hanging="2"/>
        <w:jc w:val="both"/>
        <w:rPr>
          <w:sz w:val="20"/>
          <w:szCs w:val="20"/>
        </w:rPr>
      </w:pPr>
    </w:p>
    <w:p w:rsidR="00F04D23" w:rsidRDefault="009B3C90" w14:paraId="00000391" w14:textId="77777777">
      <w:pPr>
        <w:ind w:left="0" w:hanging="2"/>
        <w:jc w:val="both"/>
        <w:rPr>
          <w:b/>
          <w:sz w:val="20"/>
          <w:szCs w:val="20"/>
        </w:rPr>
      </w:pPr>
      <w:r>
        <w:rPr>
          <w:sz w:val="20"/>
          <w:szCs w:val="20"/>
        </w:rPr>
        <w:t>Además de</w:t>
      </w:r>
      <w:r>
        <w:rPr>
          <w:b/>
          <w:sz w:val="20"/>
          <w:szCs w:val="20"/>
        </w:rPr>
        <w:t xml:space="preserve"> </w:t>
      </w:r>
      <w:r>
        <w:rPr>
          <w:sz w:val="20"/>
          <w:szCs w:val="20"/>
        </w:rPr>
        <w:t xml:space="preserve">orientación estratégica de riesgos empresariales y énfasis en la importancia del papel de la alta dirección en la integración de los riesgos en toda la organización. </w:t>
      </w:r>
    </w:p>
    <w:p w:rsidR="00F04D23" w:rsidRDefault="00F04D23" w14:paraId="00000392" w14:textId="77777777">
      <w:pPr>
        <w:ind w:left="0" w:hanging="2"/>
        <w:jc w:val="both"/>
        <w:rPr>
          <w:sz w:val="20"/>
          <w:szCs w:val="20"/>
        </w:rPr>
      </w:pPr>
    </w:p>
    <w:p w:rsidR="00F04D23" w:rsidRDefault="009B3C90" w14:paraId="00000393" w14:textId="77777777">
      <w:pPr>
        <w:ind w:left="0" w:hanging="2"/>
        <w:jc w:val="both"/>
        <w:rPr>
          <w:sz w:val="20"/>
          <w:szCs w:val="20"/>
        </w:rPr>
      </w:pPr>
      <w:r>
        <w:rPr>
          <w:sz w:val="20"/>
          <w:szCs w:val="20"/>
        </w:rPr>
        <w:t>A continuación, se describen los pasos que se mencionan en la norma ISO 31000 a través de la siguiente representación gráfica.</w:t>
      </w:r>
    </w:p>
    <w:p w:rsidR="00F04D23" w:rsidRDefault="00F04D23" w14:paraId="00000394" w14:textId="77777777">
      <w:pPr>
        <w:ind w:left="0" w:hanging="2"/>
        <w:jc w:val="both"/>
        <w:rPr>
          <w:sz w:val="20"/>
          <w:szCs w:val="20"/>
        </w:rPr>
      </w:pPr>
    </w:p>
    <w:tbl>
      <w:tblPr>
        <w:tblStyle w:val="affff5"/>
        <w:tblW w:w="954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544"/>
      </w:tblGrid>
      <w:tr w:rsidR="00F04D23" w14:paraId="7545D4D7" w14:textId="77777777">
        <w:tc>
          <w:tcPr>
            <w:tcW w:w="9544" w:type="dxa"/>
            <w:shd w:val="clear" w:color="auto" w:fill="C45911"/>
          </w:tcPr>
          <w:p w:rsidR="00F04D23" w:rsidRDefault="00CA0617" w14:paraId="00000395" w14:textId="77777777">
            <w:pPr>
              <w:ind w:left="0" w:hanging="2"/>
              <w:jc w:val="center"/>
              <w:rPr>
                <w:sz w:val="20"/>
                <w:szCs w:val="20"/>
              </w:rPr>
            </w:pPr>
            <w:sdt>
              <w:sdtPr>
                <w:tag w:val="goog_rdk_73"/>
                <w:id w:val="-958713593"/>
              </w:sdtPr>
              <w:sdtEndPr/>
              <w:sdtContent>
                <w:commentRangeStart w:id="87"/>
              </w:sdtContent>
            </w:sdt>
            <w:r w:rsidR="009B3C90">
              <w:rPr>
                <w:sz w:val="20"/>
                <w:szCs w:val="20"/>
              </w:rPr>
              <w:t>Recurso</w:t>
            </w:r>
            <w:commentRangeEnd w:id="87"/>
            <w:r w:rsidR="009B3C90">
              <w:commentReference w:id="87"/>
            </w:r>
            <w:r w:rsidR="009B3C90">
              <w:rPr>
                <w:sz w:val="20"/>
                <w:szCs w:val="20"/>
              </w:rPr>
              <w:t xml:space="preserve"> de aprendizaje</w:t>
            </w:r>
          </w:p>
          <w:p w:rsidR="00F04D23" w:rsidRDefault="009B3C90" w14:paraId="00000396" w14:textId="77777777">
            <w:pPr>
              <w:ind w:left="0" w:hanging="2"/>
              <w:jc w:val="center"/>
              <w:rPr>
                <w:sz w:val="20"/>
                <w:szCs w:val="20"/>
              </w:rPr>
            </w:pPr>
            <w:r>
              <w:rPr>
                <w:sz w:val="20"/>
                <w:szCs w:val="20"/>
              </w:rPr>
              <w:t>Infografía interactiva</w:t>
            </w:r>
          </w:p>
          <w:p w:rsidR="00F04D23" w:rsidRDefault="009B3C90" w14:paraId="00000397" w14:textId="77777777">
            <w:pPr>
              <w:ind w:left="0" w:hanging="2"/>
              <w:jc w:val="center"/>
              <w:rPr>
                <w:sz w:val="20"/>
                <w:szCs w:val="20"/>
              </w:rPr>
            </w:pPr>
            <w:r>
              <w:rPr>
                <w:sz w:val="20"/>
                <w:szCs w:val="20"/>
              </w:rPr>
              <w:t>DI_CF010_2.2_iso 31000</w:t>
            </w:r>
          </w:p>
          <w:p w:rsidR="00F04D23" w:rsidRDefault="009B3C90" w14:paraId="00000398" w14:textId="77777777">
            <w:pPr>
              <w:ind w:left="0" w:hanging="2"/>
              <w:jc w:val="center"/>
              <w:rPr>
                <w:sz w:val="20"/>
                <w:szCs w:val="20"/>
              </w:rPr>
            </w:pPr>
            <w:r>
              <w:object w:dxaOrig="1311" w:dyaOrig="849" w14:anchorId="77E8E5FC">
                <v:shape id="_x0000_i1030" style="width:75.75pt;height:48.75pt;visibility:visible" o:ole="" type="#_x0000_t75">
                  <v:imagedata o:title="" r:id="rId51"/>
                  <v:path o:extrusionok="t"/>
                </v:shape>
                <o:OLEObject Type="Embed" ProgID="PowerPoint.Show.8" ShapeID="_x0000_i1030" DrawAspect="Content" ObjectID="_1779889731" r:id="rId52"/>
              </w:object>
            </w:r>
          </w:p>
        </w:tc>
      </w:tr>
    </w:tbl>
    <w:p w:rsidR="00F04D23" w:rsidRDefault="00F04D23" w14:paraId="00000399" w14:textId="77777777">
      <w:pPr>
        <w:ind w:left="0" w:hanging="2"/>
        <w:jc w:val="both"/>
        <w:rPr>
          <w:sz w:val="20"/>
          <w:szCs w:val="20"/>
        </w:rPr>
      </w:pPr>
    </w:p>
    <w:p w:rsidR="00F04D23" w:rsidRDefault="009B3C90" w14:paraId="0000039A" w14:textId="77777777">
      <w:pPr>
        <w:ind w:left="0" w:hanging="2"/>
        <w:jc w:val="center"/>
        <w:rPr>
          <w:sz w:val="20"/>
          <w:szCs w:val="20"/>
        </w:rPr>
      </w:pPr>
      <w:r>
        <w:rPr>
          <w:noProof/>
          <w:sz w:val="20"/>
          <w:szCs w:val="20"/>
        </w:rPr>
        <w:drawing>
          <wp:inline distT="0" distB="0" distL="114300" distR="114300" wp14:anchorId="2CBA69C1" wp14:editId="0677CA23">
            <wp:extent cx="5035550" cy="2223770"/>
            <wp:effectExtent l="0" t="0" r="0" b="0"/>
            <wp:docPr id="10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035550" cy="2223770"/>
                    </a:xfrm>
                    <a:prstGeom prst="rect">
                      <a:avLst/>
                    </a:prstGeom>
                    <a:ln/>
                  </pic:spPr>
                </pic:pic>
              </a:graphicData>
            </a:graphic>
          </wp:inline>
        </w:drawing>
      </w:r>
    </w:p>
    <w:p w:rsidR="00F04D23" w:rsidRDefault="009B3C90" w14:paraId="0000039B" w14:textId="77777777">
      <w:pPr>
        <w:ind w:left="0" w:hanging="2"/>
        <w:jc w:val="both"/>
        <w:rPr>
          <w:sz w:val="20"/>
          <w:szCs w:val="20"/>
        </w:rPr>
      </w:pPr>
      <w:r>
        <w:rPr>
          <w:sz w:val="20"/>
          <w:szCs w:val="20"/>
        </w:rPr>
        <w:t xml:space="preserve">Imagen No. 1. Norma ISO 31000. Proceso de gestion del riesgo. Fuente (Pardo, J. 2019) </w:t>
      </w:r>
      <w:hyperlink r:id="rId54">
        <w:r>
          <w:rPr>
            <w:color w:val="0000FF"/>
            <w:sz w:val="20"/>
            <w:szCs w:val="20"/>
            <w:u w:val="single"/>
          </w:rPr>
          <w:t>https://www-alphaeditorialcloud-com.bdigital.sena.edu.co/reader/configuracion-y-usos-de-un-mapa-de-procesos?location=110</w:t>
        </w:r>
      </w:hyperlink>
      <w:r>
        <w:rPr>
          <w:sz w:val="20"/>
          <w:szCs w:val="20"/>
        </w:rPr>
        <w:t xml:space="preserve"> </w:t>
      </w:r>
    </w:p>
    <w:p w:rsidR="00F04D23" w:rsidRDefault="00F04D23" w14:paraId="0000039C" w14:textId="77777777">
      <w:pPr>
        <w:ind w:left="0" w:hanging="2"/>
        <w:jc w:val="both"/>
        <w:rPr>
          <w:sz w:val="20"/>
          <w:szCs w:val="20"/>
        </w:rPr>
      </w:pPr>
    </w:p>
    <w:p w:rsidR="00F04D23" w:rsidP="174799F6" w:rsidRDefault="009B3C90" w14:paraId="0000039D" w14:textId="77777777">
      <w:pPr>
        <w:numPr>
          <w:ilvl w:val="0"/>
          <w:numId w:val="12"/>
        </w:numPr>
        <w:ind w:left="0" w:hanging="2"/>
        <w:jc w:val="both"/>
        <w:rPr>
          <w:sz w:val="20"/>
          <w:szCs w:val="20"/>
          <w:highlight w:val="magenta"/>
        </w:rPr>
      </w:pPr>
      <w:commentRangeStart w:id="1674270048"/>
      <w:r w:rsidRPr="174799F6" w:rsidR="009B3C90">
        <w:rPr>
          <w:b w:val="1"/>
          <w:bCs w:val="1"/>
          <w:sz w:val="20"/>
          <w:szCs w:val="20"/>
          <w:highlight w:val="magenta"/>
        </w:rPr>
        <w:t>S</w:t>
      </w:r>
      <w:sdt>
        <w:sdtPr>
          <w:id w:val="637992687"/>
          <w:tag w:val="goog_rdk_74"/>
          <w:placeholder>
            <w:docPart w:val="DefaultPlaceholder_1081868574"/>
          </w:placeholder>
          <w:rPr>
            <w:highlight w:val="magenta"/>
          </w:rPr>
        </w:sdtPr>
        <w:sdtContent>
          <w:commentRangeStart w:id="88"/>
        </w:sdtContent>
      </w:sdt>
      <w:r w:rsidRPr="174799F6" w:rsidR="009B3C90">
        <w:rPr>
          <w:b w:val="1"/>
          <w:bCs w:val="1"/>
          <w:sz w:val="20"/>
          <w:szCs w:val="20"/>
          <w:highlight w:val="magenta"/>
        </w:rPr>
        <w:t>ÍNTESIS</w:t>
      </w:r>
      <w:r w:rsidRPr="174799F6" w:rsidR="009B3C90">
        <w:rPr>
          <w:b w:val="1"/>
          <w:bCs w:val="1"/>
          <w:sz w:val="20"/>
          <w:szCs w:val="20"/>
        </w:rPr>
        <w:t xml:space="preserve"> </w:t>
      </w:r>
      <w:commentRangeEnd w:id="88"/>
      <w:r>
        <w:rPr>
          <w:rStyle w:val="CommentReference"/>
        </w:rPr>
        <w:commentReference w:id="88"/>
      </w:r>
      <w:commentRangeEnd w:id="1674270048"/>
      <w:r>
        <w:rPr>
          <w:rStyle w:val="CommentReference"/>
        </w:rPr>
        <w:commentReference w:id="1674270048"/>
      </w:r>
    </w:p>
    <w:p w:rsidR="00F04D23" w:rsidRDefault="00F04D23" w14:paraId="0000039E" w14:textId="77777777">
      <w:pPr>
        <w:ind w:left="0" w:hanging="2"/>
        <w:jc w:val="both"/>
        <w:rPr>
          <w:sz w:val="20"/>
          <w:szCs w:val="20"/>
        </w:rPr>
      </w:pPr>
    </w:p>
    <w:p w:rsidR="00F04D23" w:rsidRDefault="009B3C90" w14:paraId="0000039F" w14:textId="77777777">
      <w:pPr>
        <w:ind w:left="0" w:hanging="2"/>
        <w:jc w:val="both"/>
        <w:rPr>
          <w:sz w:val="20"/>
          <w:szCs w:val="20"/>
        </w:rPr>
      </w:pPr>
      <w:r>
        <w:rPr>
          <w:sz w:val="20"/>
          <w:szCs w:val="20"/>
        </w:rPr>
        <w:t>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rsidR="00F04D23" w:rsidRDefault="009B3C90" w14:paraId="000003A0" w14:textId="77777777">
      <w:pPr>
        <w:ind w:left="0" w:hanging="2"/>
        <w:jc w:val="both"/>
        <w:rPr>
          <w:sz w:val="20"/>
          <w:szCs w:val="20"/>
        </w:rPr>
      </w:pPr>
      <w:r>
        <w:rPr>
          <w:noProof/>
          <w:sz w:val="20"/>
          <w:szCs w:val="20"/>
        </w:rPr>
        <w:drawing>
          <wp:inline distT="0" distB="0" distL="114300" distR="114300" wp14:anchorId="3C925CF5" wp14:editId="5604FE57">
            <wp:extent cx="5970270" cy="3644265"/>
            <wp:effectExtent l="0" t="0" r="0" b="0"/>
            <wp:docPr id="10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970270" cy="3644265"/>
                    </a:xfrm>
                    <a:prstGeom prst="rect">
                      <a:avLst/>
                    </a:prstGeom>
                    <a:ln/>
                  </pic:spPr>
                </pic:pic>
              </a:graphicData>
            </a:graphic>
          </wp:inline>
        </w:drawing>
      </w:r>
    </w:p>
    <w:p w:rsidR="00F04D23" w:rsidRDefault="00F04D23" w14:paraId="000003A1" w14:textId="77777777">
      <w:pPr>
        <w:ind w:left="0" w:hanging="2"/>
        <w:jc w:val="both"/>
        <w:rPr>
          <w:color w:val="948A54"/>
          <w:sz w:val="20"/>
          <w:szCs w:val="20"/>
        </w:rPr>
      </w:pPr>
    </w:p>
    <w:p w:rsidR="00F04D23" w:rsidRDefault="00F04D23" w14:paraId="000003A2" w14:textId="77777777">
      <w:pPr>
        <w:ind w:left="0" w:hanging="2"/>
        <w:jc w:val="both"/>
        <w:rPr>
          <w:color w:val="948A54"/>
          <w:sz w:val="20"/>
          <w:szCs w:val="20"/>
        </w:rPr>
      </w:pPr>
    </w:p>
    <w:p w:rsidR="00F04D23" w:rsidRDefault="00F04D23" w14:paraId="000003A3" w14:textId="77777777">
      <w:pPr>
        <w:ind w:left="0" w:hanging="2"/>
        <w:jc w:val="both"/>
        <w:rPr>
          <w:color w:val="948A54"/>
          <w:sz w:val="20"/>
          <w:szCs w:val="20"/>
        </w:rPr>
      </w:pPr>
    </w:p>
    <w:p w:rsidR="00F04D23" w:rsidRDefault="00F04D23" w14:paraId="000003A4" w14:textId="77777777">
      <w:pPr>
        <w:ind w:left="0" w:hanging="2"/>
        <w:jc w:val="both"/>
        <w:rPr>
          <w:color w:val="948A54"/>
          <w:sz w:val="20"/>
          <w:szCs w:val="20"/>
        </w:rPr>
      </w:pPr>
    </w:p>
    <w:p w:rsidR="00F04D23" w:rsidRDefault="00F04D23" w14:paraId="000003A5" w14:textId="77777777">
      <w:pPr>
        <w:ind w:left="0" w:hanging="2"/>
        <w:jc w:val="both"/>
        <w:rPr>
          <w:color w:val="948A54"/>
          <w:sz w:val="20"/>
          <w:szCs w:val="20"/>
        </w:rPr>
      </w:pPr>
    </w:p>
    <w:p w:rsidR="00F04D23" w:rsidRDefault="00CA0617" w14:paraId="000003A6" w14:textId="77777777">
      <w:pPr>
        <w:numPr>
          <w:ilvl w:val="0"/>
          <w:numId w:val="12"/>
        </w:numPr>
        <w:pBdr>
          <w:top w:val="nil"/>
          <w:left w:val="nil"/>
          <w:bottom w:val="nil"/>
          <w:right w:val="nil"/>
          <w:between w:val="nil"/>
        </w:pBdr>
        <w:ind w:left="0" w:hanging="2"/>
        <w:jc w:val="both"/>
        <w:rPr>
          <w:color w:val="000000"/>
          <w:sz w:val="20"/>
          <w:szCs w:val="20"/>
        </w:rPr>
      </w:pPr>
      <w:sdt>
        <w:sdtPr>
          <w:tag w:val="goog_rdk_75"/>
          <w:id w:val="-90694922"/>
        </w:sdtPr>
        <w:sdtEndPr/>
        <w:sdtContent>
          <w:commentRangeStart w:id="89"/>
        </w:sdtContent>
      </w:sdt>
      <w:r w:rsidR="009B3C90">
        <w:rPr>
          <w:b/>
          <w:color w:val="000000"/>
          <w:sz w:val="20"/>
          <w:szCs w:val="20"/>
        </w:rPr>
        <w:t xml:space="preserve">ACTIVIDADES DIDÁCTICAS </w:t>
      </w:r>
      <w:commentRangeEnd w:id="89"/>
      <w:r w:rsidR="009B3C90">
        <w:commentReference w:id="89"/>
      </w:r>
    </w:p>
    <w:p w:rsidR="00F04D23" w:rsidRDefault="00F04D23" w14:paraId="000003A7" w14:textId="77777777">
      <w:pPr>
        <w:pBdr>
          <w:top w:val="nil"/>
          <w:left w:val="nil"/>
          <w:bottom w:val="nil"/>
          <w:right w:val="nil"/>
          <w:between w:val="nil"/>
        </w:pBdr>
        <w:ind w:left="0" w:hanging="2"/>
        <w:jc w:val="both"/>
        <w:rPr>
          <w:color w:val="7F7F7F"/>
          <w:sz w:val="20"/>
          <w:szCs w:val="20"/>
        </w:rPr>
      </w:pPr>
    </w:p>
    <w:tbl>
      <w:tblPr>
        <w:tblStyle w:val="affff6"/>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835"/>
        <w:gridCol w:w="6706"/>
      </w:tblGrid>
      <w:tr w:rsidR="00F04D23" w14:paraId="52EC53AF" w14:textId="77777777">
        <w:trPr>
          <w:trHeight w:val="298"/>
        </w:trPr>
        <w:tc>
          <w:tcPr>
            <w:tcW w:w="9541" w:type="dxa"/>
            <w:gridSpan w:val="2"/>
            <w:shd w:val="clear" w:color="auto" w:fill="FAC896"/>
            <w:vAlign w:val="center"/>
          </w:tcPr>
          <w:p w:rsidR="00F04D23" w:rsidRDefault="009B3C90" w14:paraId="000003A8" w14:textId="77777777">
            <w:pPr>
              <w:ind w:left="0" w:hanging="2"/>
              <w:jc w:val="center"/>
              <w:rPr>
                <w:color w:val="000000"/>
                <w:sz w:val="20"/>
                <w:szCs w:val="20"/>
              </w:rPr>
            </w:pPr>
            <w:r>
              <w:rPr>
                <w:b/>
                <w:color w:val="000000"/>
                <w:sz w:val="20"/>
                <w:szCs w:val="20"/>
              </w:rPr>
              <w:t>DESCRIPCIÓN DE ACTIVIDAD DIDÁCTICA</w:t>
            </w:r>
          </w:p>
        </w:tc>
      </w:tr>
      <w:tr w:rsidR="00F04D23" w14:paraId="4F5331DF" w14:textId="77777777">
        <w:trPr>
          <w:trHeight w:val="806"/>
        </w:trPr>
        <w:tc>
          <w:tcPr>
            <w:tcW w:w="2835" w:type="dxa"/>
            <w:shd w:val="clear" w:color="auto" w:fill="FAC896"/>
            <w:vAlign w:val="center"/>
          </w:tcPr>
          <w:p w:rsidR="00F04D23" w:rsidRDefault="009B3C90" w14:paraId="000003AA" w14:textId="77777777">
            <w:pPr>
              <w:ind w:left="0" w:hanging="2"/>
              <w:jc w:val="both"/>
              <w:rPr>
                <w:color w:val="000000"/>
                <w:sz w:val="20"/>
                <w:szCs w:val="20"/>
              </w:rPr>
            </w:pPr>
            <w:r>
              <w:rPr>
                <w:b/>
                <w:color w:val="000000"/>
                <w:sz w:val="20"/>
                <w:szCs w:val="20"/>
              </w:rPr>
              <w:t xml:space="preserve">Nombre de la </w:t>
            </w:r>
            <w:r>
              <w:rPr>
                <w:b/>
                <w:sz w:val="20"/>
                <w:szCs w:val="20"/>
              </w:rPr>
              <w:t>a</w:t>
            </w:r>
            <w:r>
              <w:rPr>
                <w:b/>
                <w:color w:val="000000"/>
                <w:sz w:val="20"/>
                <w:szCs w:val="20"/>
              </w:rPr>
              <w:t>ctividad</w:t>
            </w:r>
          </w:p>
        </w:tc>
        <w:tc>
          <w:tcPr>
            <w:tcW w:w="6706" w:type="dxa"/>
            <w:vAlign w:val="center"/>
          </w:tcPr>
          <w:p w:rsidR="00F04D23" w:rsidRDefault="009B3C90" w14:paraId="000003AB" w14:textId="77777777">
            <w:pPr>
              <w:ind w:left="0" w:hanging="2"/>
              <w:jc w:val="both"/>
              <w:rPr>
                <w:sz w:val="20"/>
                <w:szCs w:val="20"/>
              </w:rPr>
            </w:pPr>
            <w:r>
              <w:rPr>
                <w:sz w:val="20"/>
                <w:szCs w:val="20"/>
              </w:rPr>
              <w:t>Exploró el negocio</w:t>
            </w:r>
          </w:p>
        </w:tc>
      </w:tr>
      <w:tr w:rsidR="00F04D23" w14:paraId="45AD14EC" w14:textId="77777777">
        <w:trPr>
          <w:trHeight w:val="806"/>
        </w:trPr>
        <w:tc>
          <w:tcPr>
            <w:tcW w:w="2835" w:type="dxa"/>
            <w:shd w:val="clear" w:color="auto" w:fill="FAC896"/>
            <w:vAlign w:val="center"/>
          </w:tcPr>
          <w:p w:rsidR="00F04D23" w:rsidRDefault="009B3C90" w14:paraId="000003AC" w14:textId="77777777">
            <w:pPr>
              <w:ind w:left="0" w:hanging="2"/>
              <w:jc w:val="both"/>
              <w:rPr>
                <w:color w:val="000000"/>
                <w:sz w:val="20"/>
                <w:szCs w:val="20"/>
              </w:rPr>
            </w:pPr>
            <w:r>
              <w:rPr>
                <w:b/>
                <w:color w:val="000000"/>
                <w:sz w:val="20"/>
                <w:szCs w:val="20"/>
              </w:rPr>
              <w:t>Objetivo de la actividad</w:t>
            </w:r>
          </w:p>
        </w:tc>
        <w:tc>
          <w:tcPr>
            <w:tcW w:w="6706" w:type="dxa"/>
            <w:vAlign w:val="center"/>
          </w:tcPr>
          <w:p w:rsidR="00F04D23" w:rsidRDefault="009B3C90" w14:paraId="000003AD" w14:textId="77777777">
            <w:pPr>
              <w:ind w:left="0" w:hanging="2"/>
              <w:jc w:val="both"/>
              <w:rPr>
                <w:sz w:val="20"/>
                <w:szCs w:val="20"/>
              </w:rPr>
            </w:pPr>
            <w:r>
              <w:rPr>
                <w:sz w:val="20"/>
                <w:szCs w:val="20"/>
              </w:rPr>
              <w:t>Aplicar los conocimientos sobre modelo de negocios y sistemas de gestión del riesgo en una empresa según el tipo y los riesgos del negocio.</w:t>
            </w:r>
          </w:p>
        </w:tc>
      </w:tr>
      <w:tr w:rsidR="00F04D23" w14:paraId="1C088491" w14:textId="77777777">
        <w:trPr>
          <w:trHeight w:val="806"/>
        </w:trPr>
        <w:tc>
          <w:tcPr>
            <w:tcW w:w="2835" w:type="dxa"/>
            <w:shd w:val="clear" w:color="auto" w:fill="FAC896"/>
            <w:vAlign w:val="center"/>
          </w:tcPr>
          <w:p w:rsidR="00F04D23" w:rsidRDefault="009B3C90" w14:paraId="000003AE" w14:textId="77777777">
            <w:pPr>
              <w:ind w:left="0" w:hanging="2"/>
              <w:jc w:val="both"/>
              <w:rPr>
                <w:color w:val="000000"/>
                <w:sz w:val="20"/>
                <w:szCs w:val="20"/>
              </w:rPr>
            </w:pPr>
            <w:r>
              <w:rPr>
                <w:b/>
                <w:color w:val="000000"/>
                <w:sz w:val="20"/>
                <w:szCs w:val="20"/>
              </w:rPr>
              <w:t>Tipo de actividad sugerida</w:t>
            </w:r>
          </w:p>
        </w:tc>
        <w:tc>
          <w:tcPr>
            <w:tcW w:w="6706" w:type="dxa"/>
            <w:vAlign w:val="center"/>
          </w:tcPr>
          <w:p w:rsidR="00F04D23" w:rsidRDefault="009B3C90" w14:paraId="000003AF" w14:textId="77777777">
            <w:pPr>
              <w:ind w:left="0" w:hanging="2"/>
              <w:jc w:val="both"/>
              <w:rPr>
                <w:sz w:val="20"/>
                <w:szCs w:val="20"/>
              </w:rPr>
            </w:pPr>
            <w:r>
              <w:rPr>
                <w:sz w:val="20"/>
                <w:szCs w:val="20"/>
              </w:rPr>
              <w:t>Opción múltiple única respuesta</w:t>
            </w:r>
          </w:p>
        </w:tc>
      </w:tr>
      <w:tr w:rsidR="00F04D23" w14:paraId="0C3E4AFE" w14:textId="77777777">
        <w:trPr>
          <w:trHeight w:val="806"/>
        </w:trPr>
        <w:tc>
          <w:tcPr>
            <w:tcW w:w="2835" w:type="dxa"/>
            <w:shd w:val="clear" w:color="auto" w:fill="FAC896"/>
            <w:vAlign w:val="center"/>
          </w:tcPr>
          <w:p w:rsidR="00F04D23" w:rsidRDefault="009B3C90" w14:paraId="000003B0" w14:textId="77777777">
            <w:pPr>
              <w:ind w:left="0" w:hanging="2"/>
              <w:jc w:val="both"/>
              <w:rPr>
                <w:color w:val="000000"/>
                <w:sz w:val="20"/>
                <w:szCs w:val="20"/>
              </w:rPr>
            </w:pPr>
            <w:r>
              <w:rPr>
                <w:b/>
                <w:color w:val="000000"/>
                <w:sz w:val="20"/>
                <w:szCs w:val="20"/>
              </w:rPr>
              <w:t xml:space="preserve">Archivo de la actividad </w:t>
            </w:r>
          </w:p>
          <w:p w:rsidR="00F04D23" w:rsidRDefault="009B3C90" w14:paraId="000003B1" w14:textId="77777777">
            <w:pPr>
              <w:ind w:left="0" w:hanging="2"/>
              <w:jc w:val="both"/>
              <w:rPr>
                <w:color w:val="000000"/>
                <w:sz w:val="20"/>
                <w:szCs w:val="20"/>
              </w:rPr>
            </w:pPr>
            <w:r>
              <w:rPr>
                <w:b/>
                <w:color w:val="000000"/>
                <w:sz w:val="20"/>
                <w:szCs w:val="20"/>
              </w:rPr>
              <w:t>(Anexo donde se describe la actividad propuesta)</w:t>
            </w:r>
          </w:p>
        </w:tc>
        <w:tc>
          <w:tcPr>
            <w:tcW w:w="6706" w:type="dxa"/>
            <w:vAlign w:val="center"/>
          </w:tcPr>
          <w:p w:rsidR="00F04D23" w:rsidRDefault="00CA0617" w14:paraId="000003B2" w14:textId="77777777">
            <w:pPr>
              <w:ind w:left="0" w:hanging="2"/>
              <w:jc w:val="both"/>
              <w:rPr>
                <w:sz w:val="20"/>
                <w:szCs w:val="20"/>
              </w:rPr>
            </w:pPr>
            <w:sdt>
              <w:sdtPr>
                <w:tag w:val="goog_rdk_76"/>
                <w:id w:val="463781070"/>
              </w:sdtPr>
              <w:sdtEndPr/>
              <w:sdtContent>
                <w:commentRangeStart w:id="90"/>
              </w:sdtContent>
            </w:sdt>
            <w:r w:rsidR="009B3C90">
              <w:rPr>
                <w:sz w:val="20"/>
                <w:szCs w:val="20"/>
              </w:rPr>
              <w:t>Actividad didáctica</w:t>
            </w:r>
            <w:commentRangeEnd w:id="90"/>
            <w:r w:rsidR="009B3C90">
              <w:commentReference w:id="90"/>
            </w:r>
          </w:p>
        </w:tc>
      </w:tr>
    </w:tbl>
    <w:p w:rsidR="00F04D23" w:rsidRDefault="00F04D23" w14:paraId="000003B3" w14:textId="77777777">
      <w:pPr>
        <w:ind w:left="0" w:hanging="2"/>
        <w:jc w:val="both"/>
        <w:rPr>
          <w:sz w:val="20"/>
          <w:szCs w:val="20"/>
        </w:rPr>
      </w:pPr>
    </w:p>
    <w:p w:rsidR="00F04D23" w:rsidRDefault="00F04D23" w14:paraId="000003B4" w14:textId="77777777">
      <w:pPr>
        <w:ind w:left="0" w:hanging="2"/>
        <w:jc w:val="both"/>
        <w:rPr>
          <w:sz w:val="20"/>
          <w:szCs w:val="20"/>
        </w:rPr>
      </w:pPr>
    </w:p>
    <w:p w:rsidR="00F04D23" w:rsidRDefault="00F04D23" w14:paraId="000003B5" w14:textId="77777777">
      <w:pPr>
        <w:ind w:left="0" w:hanging="2"/>
        <w:jc w:val="both"/>
        <w:rPr>
          <w:sz w:val="20"/>
          <w:szCs w:val="20"/>
        </w:rPr>
      </w:pPr>
    </w:p>
    <w:p w:rsidR="00F04D23" w:rsidRDefault="00F04D23" w14:paraId="000003B6" w14:textId="77777777">
      <w:pPr>
        <w:ind w:left="0" w:hanging="2"/>
        <w:jc w:val="both"/>
        <w:rPr>
          <w:sz w:val="20"/>
          <w:szCs w:val="20"/>
        </w:rPr>
      </w:pPr>
    </w:p>
    <w:p w:rsidR="00F04D23" w:rsidRDefault="00F04D23" w14:paraId="000003B7" w14:textId="77777777">
      <w:pPr>
        <w:ind w:left="0" w:hanging="2"/>
        <w:jc w:val="both"/>
        <w:rPr>
          <w:sz w:val="20"/>
          <w:szCs w:val="20"/>
        </w:rPr>
      </w:pPr>
    </w:p>
    <w:p w:rsidR="00F04D23" w:rsidRDefault="00F04D23" w14:paraId="000003B8" w14:textId="77777777">
      <w:pPr>
        <w:ind w:left="0" w:hanging="2"/>
        <w:jc w:val="both"/>
        <w:rPr>
          <w:sz w:val="20"/>
          <w:szCs w:val="20"/>
        </w:rPr>
      </w:pPr>
    </w:p>
    <w:p w:rsidR="00F04D23" w:rsidRDefault="009B3C90" w14:paraId="000003B9"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 xml:space="preserve">MATERIAL COMPLEMENTARIO: </w:t>
      </w:r>
    </w:p>
    <w:p w:rsidR="00F04D23" w:rsidRDefault="009B3C90" w14:paraId="000003BA" w14:textId="77777777">
      <w:pPr>
        <w:ind w:left="0" w:hanging="2"/>
        <w:jc w:val="both"/>
        <w:rPr>
          <w:sz w:val="20"/>
          <w:szCs w:val="20"/>
        </w:rPr>
      </w:pPr>
      <w:r>
        <w:rPr>
          <w:sz w:val="20"/>
          <w:szCs w:val="20"/>
        </w:rPr>
        <w:t xml:space="preserve"> </w:t>
      </w:r>
    </w:p>
    <w:tbl>
      <w:tblPr>
        <w:tblStyle w:val="affff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17"/>
        <w:gridCol w:w="2517"/>
        <w:gridCol w:w="2519"/>
        <w:gridCol w:w="2519"/>
      </w:tblGrid>
      <w:tr w:rsidR="00F04D23" w14:paraId="4CCFACDE" w14:textId="77777777">
        <w:trPr>
          <w:trHeight w:val="658"/>
        </w:trPr>
        <w:tc>
          <w:tcPr>
            <w:tcW w:w="2517" w:type="dxa"/>
            <w:shd w:val="clear" w:color="auto" w:fill="F9CB9C"/>
            <w:tcMar>
              <w:top w:w="100" w:type="dxa"/>
              <w:left w:w="100" w:type="dxa"/>
              <w:bottom w:w="100" w:type="dxa"/>
              <w:right w:w="100" w:type="dxa"/>
            </w:tcMar>
            <w:vAlign w:val="center"/>
          </w:tcPr>
          <w:p w:rsidR="00F04D23" w:rsidRDefault="009B3C90" w14:paraId="000003BB" w14:textId="77777777">
            <w:pPr>
              <w:ind w:left="0" w:hanging="2"/>
              <w:jc w:val="center"/>
              <w:rPr>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F04D23" w:rsidRDefault="009B3C90" w14:paraId="000003BC" w14:textId="77777777">
            <w:pPr>
              <w:ind w:left="0" w:hanging="2"/>
              <w:jc w:val="center"/>
              <w:rPr>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00F04D23" w:rsidRDefault="009B3C90" w14:paraId="000003BD" w14:textId="77777777">
            <w:pPr>
              <w:ind w:left="0" w:hanging="2"/>
              <w:jc w:val="center"/>
              <w:rPr>
                <w:sz w:val="20"/>
                <w:szCs w:val="20"/>
              </w:rPr>
            </w:pPr>
            <w:r>
              <w:rPr>
                <w:b/>
                <w:sz w:val="20"/>
                <w:szCs w:val="20"/>
              </w:rPr>
              <w:t>Tipo de material</w:t>
            </w:r>
          </w:p>
          <w:p w:rsidR="00F04D23" w:rsidRDefault="009B3C90" w14:paraId="000003BE" w14:textId="77777777">
            <w:pPr>
              <w:ind w:left="0" w:hanging="2"/>
              <w:jc w:val="center"/>
              <w:rPr>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04D23" w:rsidRDefault="009B3C90" w14:paraId="000003BF" w14:textId="77777777">
            <w:pPr>
              <w:ind w:left="0" w:hanging="2"/>
              <w:jc w:val="center"/>
              <w:rPr>
                <w:sz w:val="20"/>
                <w:szCs w:val="20"/>
              </w:rPr>
            </w:pPr>
            <w:r>
              <w:rPr>
                <w:b/>
                <w:sz w:val="20"/>
                <w:szCs w:val="20"/>
              </w:rPr>
              <w:t>Enlace del recurso o</w:t>
            </w:r>
          </w:p>
          <w:p w:rsidR="00F04D23" w:rsidRDefault="009B3C90" w14:paraId="000003C0" w14:textId="77777777">
            <w:pPr>
              <w:ind w:left="0" w:hanging="2"/>
              <w:jc w:val="center"/>
              <w:rPr>
                <w:color w:val="000000"/>
                <w:sz w:val="20"/>
                <w:szCs w:val="20"/>
              </w:rPr>
            </w:pPr>
            <w:r>
              <w:rPr>
                <w:b/>
                <w:sz w:val="20"/>
                <w:szCs w:val="20"/>
              </w:rPr>
              <w:t>archivo del documento o material</w:t>
            </w:r>
          </w:p>
        </w:tc>
      </w:tr>
      <w:tr w:rsidR="00F04D23" w14:paraId="6F3ACC80" w14:textId="77777777">
        <w:trPr>
          <w:trHeight w:val="182"/>
        </w:trPr>
        <w:tc>
          <w:tcPr>
            <w:tcW w:w="2517" w:type="dxa"/>
            <w:shd w:val="clear" w:color="auto" w:fill="EDF2F8"/>
            <w:tcMar>
              <w:top w:w="100" w:type="dxa"/>
              <w:left w:w="100" w:type="dxa"/>
              <w:bottom w:w="100" w:type="dxa"/>
              <w:right w:w="100" w:type="dxa"/>
            </w:tcMar>
          </w:tcPr>
          <w:p w:rsidR="00F04D23" w:rsidRDefault="009B3C90" w14:paraId="000003C1" w14:textId="77777777">
            <w:pPr>
              <w:ind w:left="0" w:hanging="2"/>
              <w:jc w:val="both"/>
              <w:rPr>
                <w:sz w:val="20"/>
                <w:szCs w:val="20"/>
              </w:rPr>
            </w:pPr>
            <w:r>
              <w:rPr>
                <w:b/>
                <w:sz w:val="20"/>
                <w:szCs w:val="20"/>
              </w:rPr>
              <w:t>Construcción del modelo de negocio</w:t>
            </w:r>
          </w:p>
        </w:tc>
        <w:tc>
          <w:tcPr>
            <w:tcW w:w="2517" w:type="dxa"/>
            <w:shd w:val="clear" w:color="auto" w:fill="EDF2F8"/>
            <w:tcMar>
              <w:top w:w="100" w:type="dxa"/>
              <w:left w:w="100" w:type="dxa"/>
              <w:bottom w:w="100" w:type="dxa"/>
              <w:right w:w="100" w:type="dxa"/>
            </w:tcMar>
          </w:tcPr>
          <w:p w:rsidR="00F04D23" w:rsidRDefault="009B3C90" w14:paraId="000003C2" w14:textId="77777777">
            <w:pPr>
              <w:ind w:left="0" w:hanging="2"/>
              <w:jc w:val="both"/>
              <w:rPr>
                <w:sz w:val="20"/>
                <w:szCs w:val="20"/>
              </w:rPr>
            </w:pPr>
            <w:r>
              <w:rPr>
                <w:sz w:val="20"/>
                <w:szCs w:val="20"/>
              </w:rPr>
              <w:t xml:space="preserve">Matiz, F. &amp; Quintero, I. (2019). </w:t>
            </w:r>
            <w:r>
              <w:rPr>
                <w:i/>
                <w:sz w:val="20"/>
                <w:szCs w:val="20"/>
              </w:rPr>
              <w:t>Pensamiento estratégico: concepto, impulsores y práctica. Editorial Alfaomega.</w:t>
            </w:r>
          </w:p>
        </w:tc>
        <w:tc>
          <w:tcPr>
            <w:tcW w:w="2519" w:type="dxa"/>
            <w:shd w:val="clear" w:color="auto" w:fill="EDF2F8"/>
            <w:tcMar>
              <w:top w:w="100" w:type="dxa"/>
              <w:left w:w="100" w:type="dxa"/>
              <w:bottom w:w="100" w:type="dxa"/>
              <w:right w:w="100" w:type="dxa"/>
            </w:tcMar>
          </w:tcPr>
          <w:p w:rsidR="00F04D23" w:rsidRDefault="009B3C90" w14:paraId="000003C3" w14:textId="77777777">
            <w:pPr>
              <w:ind w:left="0" w:hanging="2"/>
              <w:jc w:val="both"/>
              <w:rPr>
                <w:sz w:val="20"/>
                <w:szCs w:val="20"/>
              </w:rPr>
            </w:pPr>
            <w:r>
              <w:rPr>
                <w:b/>
                <w:sz w:val="20"/>
                <w:szCs w:val="20"/>
              </w:rPr>
              <w:t>Libro</w:t>
            </w:r>
          </w:p>
        </w:tc>
        <w:tc>
          <w:tcPr>
            <w:tcW w:w="2519" w:type="dxa"/>
            <w:shd w:val="clear" w:color="auto" w:fill="EDF2F8"/>
            <w:tcMar>
              <w:top w:w="100" w:type="dxa"/>
              <w:left w:w="100" w:type="dxa"/>
              <w:bottom w:w="100" w:type="dxa"/>
              <w:right w:w="100" w:type="dxa"/>
            </w:tcMar>
          </w:tcPr>
          <w:p w:rsidR="00F04D23" w:rsidRDefault="00CA0617" w14:paraId="000003C4" w14:textId="77777777">
            <w:pPr>
              <w:ind w:left="0" w:hanging="2"/>
              <w:jc w:val="both"/>
              <w:rPr>
                <w:sz w:val="20"/>
                <w:szCs w:val="20"/>
              </w:rPr>
            </w:pPr>
            <w:sdt>
              <w:sdtPr>
                <w:tag w:val="goog_rdk_77"/>
                <w:id w:val="-1404137158"/>
              </w:sdtPr>
              <w:sdtEndPr/>
              <w:sdtContent>
                <w:commentRangeStart w:id="91"/>
              </w:sdtContent>
            </w:sdt>
            <w:hyperlink r:id="rId56">
              <w:r w:rsidR="009B3C90">
                <w:rPr>
                  <w:b/>
                  <w:color w:val="0000FF"/>
                  <w:sz w:val="20"/>
                  <w:szCs w:val="20"/>
                  <w:u w:val="single"/>
                </w:rPr>
                <w:t>https://www-alphaeditorialcloud-com.bdigital.sena.edu.co/reader/pensamiento-estrategico-concepto-impulsores-y-practica?location=21</w:t>
              </w:r>
            </w:hyperlink>
            <w:r w:rsidR="009B3C90">
              <w:rPr>
                <w:b/>
                <w:sz w:val="20"/>
                <w:szCs w:val="20"/>
              </w:rPr>
              <w:t xml:space="preserve"> </w:t>
            </w:r>
            <w:commentRangeEnd w:id="91"/>
            <w:r w:rsidR="009B3C90">
              <w:commentReference w:id="91"/>
            </w:r>
          </w:p>
        </w:tc>
      </w:tr>
      <w:tr w:rsidR="00F04D23" w14:paraId="48FBB2DC" w14:textId="77777777">
        <w:trPr>
          <w:trHeight w:val="385"/>
        </w:trPr>
        <w:tc>
          <w:tcPr>
            <w:tcW w:w="2517" w:type="dxa"/>
            <w:shd w:val="clear" w:color="auto" w:fill="EDF2F8"/>
            <w:tcMar>
              <w:top w:w="100" w:type="dxa"/>
              <w:left w:w="100" w:type="dxa"/>
              <w:bottom w:w="100" w:type="dxa"/>
              <w:right w:w="100" w:type="dxa"/>
            </w:tcMar>
          </w:tcPr>
          <w:p w:rsidR="00F04D23" w:rsidRDefault="009B3C90" w14:paraId="000003C5" w14:textId="77777777">
            <w:pPr>
              <w:ind w:left="0" w:hanging="2"/>
              <w:jc w:val="both"/>
              <w:rPr>
                <w:sz w:val="20"/>
                <w:szCs w:val="20"/>
              </w:rPr>
            </w:pPr>
            <w:r>
              <w:rPr>
                <w:b/>
                <w:sz w:val="20"/>
                <w:szCs w:val="20"/>
              </w:rPr>
              <w:t>Gestión del riesgo</w:t>
            </w:r>
          </w:p>
        </w:tc>
        <w:tc>
          <w:tcPr>
            <w:tcW w:w="2517" w:type="dxa"/>
            <w:shd w:val="clear" w:color="auto" w:fill="EDF2F8"/>
            <w:tcMar>
              <w:top w:w="100" w:type="dxa"/>
              <w:left w:w="100" w:type="dxa"/>
              <w:bottom w:w="100" w:type="dxa"/>
              <w:right w:w="100" w:type="dxa"/>
            </w:tcMar>
          </w:tcPr>
          <w:p w:rsidR="00F04D23" w:rsidRDefault="009B3C90" w14:paraId="000003C6" w14:textId="77777777">
            <w:pPr>
              <w:ind w:left="0" w:hanging="2"/>
              <w:jc w:val="both"/>
              <w:rPr>
                <w:sz w:val="20"/>
                <w:szCs w:val="20"/>
              </w:rPr>
            </w:pPr>
            <w:r>
              <w:rPr>
                <w:sz w:val="20"/>
                <w:szCs w:val="20"/>
              </w:rPr>
              <w:t>Tamayo Saborit, M. &amp; González Capote, D. (2020). </w:t>
            </w:r>
            <w:r>
              <w:rPr>
                <w:i/>
                <w:sz w:val="20"/>
                <w:szCs w:val="20"/>
              </w:rPr>
              <w:t>La gestión de riesgos: herramienta estratégica de gestión empresarial. Editorial Universo Sur</w:t>
            </w:r>
            <w:r>
              <w:rPr>
                <w:sz w:val="20"/>
                <w:szCs w:val="20"/>
              </w:rPr>
              <w:t xml:space="preserve">. </w:t>
            </w:r>
          </w:p>
        </w:tc>
        <w:tc>
          <w:tcPr>
            <w:tcW w:w="2519" w:type="dxa"/>
            <w:shd w:val="clear" w:color="auto" w:fill="EDF2F8"/>
            <w:tcMar>
              <w:top w:w="100" w:type="dxa"/>
              <w:left w:w="100" w:type="dxa"/>
              <w:bottom w:w="100" w:type="dxa"/>
              <w:right w:w="100" w:type="dxa"/>
            </w:tcMar>
          </w:tcPr>
          <w:p w:rsidR="00F04D23" w:rsidRDefault="009B3C90" w14:paraId="000003C7" w14:textId="77777777">
            <w:pPr>
              <w:ind w:left="0" w:hanging="2"/>
              <w:jc w:val="both"/>
              <w:rPr>
                <w:sz w:val="20"/>
                <w:szCs w:val="20"/>
              </w:rPr>
            </w:pPr>
            <w:r>
              <w:rPr>
                <w:b/>
                <w:sz w:val="20"/>
                <w:szCs w:val="20"/>
              </w:rPr>
              <w:t>Libro</w:t>
            </w:r>
          </w:p>
        </w:tc>
        <w:tc>
          <w:tcPr>
            <w:tcW w:w="2519" w:type="dxa"/>
            <w:shd w:val="clear" w:color="auto" w:fill="EDF2F8"/>
            <w:tcMar>
              <w:top w:w="100" w:type="dxa"/>
              <w:left w:w="100" w:type="dxa"/>
              <w:bottom w:w="100" w:type="dxa"/>
              <w:right w:w="100" w:type="dxa"/>
            </w:tcMar>
          </w:tcPr>
          <w:p w:rsidR="00F04D23" w:rsidRDefault="00CA0617" w14:paraId="000003C8" w14:textId="77777777">
            <w:pPr>
              <w:ind w:left="0" w:hanging="2"/>
              <w:jc w:val="both"/>
              <w:rPr>
                <w:sz w:val="20"/>
                <w:szCs w:val="20"/>
              </w:rPr>
            </w:pPr>
            <w:sdt>
              <w:sdtPr>
                <w:tag w:val="goog_rdk_78"/>
                <w:id w:val="2072467570"/>
              </w:sdtPr>
              <w:sdtEndPr/>
              <w:sdtContent>
                <w:commentRangeStart w:id="92"/>
              </w:sdtContent>
            </w:sdt>
            <w:hyperlink r:id="rId57">
              <w:r w:rsidR="009B3C90">
                <w:rPr>
                  <w:color w:val="0000FF"/>
                  <w:sz w:val="20"/>
                  <w:szCs w:val="20"/>
                  <w:u w:val="single"/>
                </w:rPr>
                <w:t>https://elibro-net.bdigital.sena.edu.co/es/ereader/senavirtual/131885?prev=as&amp;as_all=GESTION__DEL__RIESGO&amp;as_all_op=unaccent__icontains</w:t>
              </w:r>
            </w:hyperlink>
            <w:r w:rsidR="009B3C90">
              <w:rPr>
                <w:sz w:val="20"/>
                <w:szCs w:val="20"/>
              </w:rPr>
              <w:t xml:space="preserve"> </w:t>
            </w:r>
            <w:commentRangeEnd w:id="92"/>
            <w:r w:rsidR="009B3C90">
              <w:commentReference w:id="92"/>
            </w:r>
          </w:p>
          <w:p w:rsidR="00F04D23" w:rsidRDefault="00F04D23" w14:paraId="000003C9" w14:textId="77777777">
            <w:pPr>
              <w:ind w:left="0" w:hanging="2"/>
              <w:jc w:val="both"/>
              <w:rPr>
                <w:sz w:val="20"/>
                <w:szCs w:val="20"/>
              </w:rPr>
            </w:pPr>
          </w:p>
        </w:tc>
      </w:tr>
    </w:tbl>
    <w:p w:rsidR="00F04D23" w:rsidRDefault="00F04D23" w14:paraId="000003CA" w14:textId="77777777">
      <w:pPr>
        <w:ind w:left="0" w:hanging="2"/>
        <w:jc w:val="both"/>
        <w:rPr>
          <w:sz w:val="20"/>
          <w:szCs w:val="20"/>
        </w:rPr>
      </w:pPr>
    </w:p>
    <w:p w:rsidR="00F04D23" w:rsidRDefault="00F04D23" w14:paraId="000003CB" w14:textId="77777777">
      <w:pPr>
        <w:ind w:left="0" w:hanging="2"/>
        <w:jc w:val="both"/>
        <w:rPr>
          <w:sz w:val="20"/>
          <w:szCs w:val="20"/>
        </w:rPr>
      </w:pPr>
    </w:p>
    <w:p w:rsidR="00F04D23" w:rsidRDefault="009B3C90" w14:paraId="000003CC"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 xml:space="preserve">GLOSARIO </w:t>
      </w:r>
    </w:p>
    <w:p w:rsidR="00F04D23" w:rsidRDefault="00F04D23" w14:paraId="000003CD" w14:textId="77777777">
      <w:pPr>
        <w:pBdr>
          <w:top w:val="nil"/>
          <w:left w:val="nil"/>
          <w:bottom w:val="nil"/>
          <w:right w:val="nil"/>
          <w:between w:val="nil"/>
        </w:pBdr>
        <w:ind w:left="0" w:hanging="2"/>
        <w:jc w:val="both"/>
        <w:rPr>
          <w:color w:val="000000"/>
          <w:sz w:val="20"/>
          <w:szCs w:val="20"/>
        </w:rPr>
      </w:pPr>
    </w:p>
    <w:tbl>
      <w:tblPr>
        <w:tblStyle w:val="a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122"/>
        <w:gridCol w:w="7840"/>
      </w:tblGrid>
      <w:tr w:rsidR="00F04D23" w14:paraId="7B0974CA" w14:textId="77777777">
        <w:trPr>
          <w:trHeight w:val="214"/>
        </w:trPr>
        <w:tc>
          <w:tcPr>
            <w:tcW w:w="2122" w:type="dxa"/>
            <w:shd w:val="clear" w:color="auto" w:fill="F9CB9C"/>
            <w:tcMar>
              <w:top w:w="100" w:type="dxa"/>
              <w:left w:w="100" w:type="dxa"/>
              <w:bottom w:w="100" w:type="dxa"/>
              <w:right w:w="100" w:type="dxa"/>
            </w:tcMar>
          </w:tcPr>
          <w:p w:rsidR="00F04D23" w:rsidRDefault="009B3C90" w14:paraId="000003CE" w14:textId="77777777">
            <w:pPr>
              <w:ind w:left="0" w:hanging="2"/>
              <w:jc w:val="center"/>
              <w:rPr>
                <w:color w:val="000000"/>
                <w:sz w:val="20"/>
                <w:szCs w:val="20"/>
              </w:rPr>
            </w:pPr>
            <w:r>
              <w:rPr>
                <w:b/>
                <w:sz w:val="20"/>
                <w:szCs w:val="20"/>
              </w:rPr>
              <w:t>TÉRMINO</w:t>
            </w:r>
          </w:p>
        </w:tc>
        <w:tc>
          <w:tcPr>
            <w:tcW w:w="7840" w:type="dxa"/>
            <w:shd w:val="clear" w:color="auto" w:fill="F9CB9C"/>
            <w:tcMar>
              <w:top w:w="100" w:type="dxa"/>
              <w:left w:w="100" w:type="dxa"/>
              <w:bottom w:w="100" w:type="dxa"/>
              <w:right w:w="100" w:type="dxa"/>
            </w:tcMar>
          </w:tcPr>
          <w:p w:rsidR="00F04D23" w:rsidRDefault="009B3C90" w14:paraId="000003CF" w14:textId="77777777">
            <w:pPr>
              <w:ind w:left="0" w:hanging="2"/>
              <w:jc w:val="center"/>
              <w:rPr>
                <w:color w:val="000000"/>
                <w:sz w:val="20"/>
                <w:szCs w:val="20"/>
              </w:rPr>
            </w:pPr>
            <w:r>
              <w:rPr>
                <w:b/>
                <w:color w:val="000000"/>
                <w:sz w:val="20"/>
                <w:szCs w:val="20"/>
              </w:rPr>
              <w:t>SIGNIFICADO</w:t>
            </w:r>
          </w:p>
        </w:tc>
      </w:tr>
      <w:tr w:rsidR="00F04D23" w14:paraId="34D2658A" w14:textId="77777777">
        <w:trPr>
          <w:trHeight w:val="253"/>
        </w:trPr>
        <w:tc>
          <w:tcPr>
            <w:tcW w:w="2122" w:type="dxa"/>
            <w:shd w:val="clear" w:color="auto" w:fill="EDF2F8"/>
            <w:tcMar>
              <w:top w:w="100" w:type="dxa"/>
              <w:left w:w="100" w:type="dxa"/>
              <w:bottom w:w="100" w:type="dxa"/>
              <w:right w:w="100" w:type="dxa"/>
            </w:tcMar>
          </w:tcPr>
          <w:p w:rsidR="00F04D23" w:rsidRDefault="009B3C90" w14:paraId="000003D0" w14:textId="77777777">
            <w:pPr>
              <w:ind w:left="0" w:hanging="2"/>
              <w:rPr>
                <w:sz w:val="20"/>
                <w:szCs w:val="20"/>
              </w:rPr>
            </w:pPr>
            <w:r>
              <w:rPr>
                <w:b/>
                <w:sz w:val="20"/>
                <w:szCs w:val="20"/>
              </w:rPr>
              <w:t>Coste de producción</w:t>
            </w:r>
          </w:p>
        </w:tc>
        <w:tc>
          <w:tcPr>
            <w:tcW w:w="7840" w:type="dxa"/>
            <w:shd w:val="clear" w:color="auto" w:fill="EDF2F8"/>
            <w:tcMar>
              <w:top w:w="100" w:type="dxa"/>
              <w:left w:w="100" w:type="dxa"/>
              <w:bottom w:w="100" w:type="dxa"/>
              <w:right w:w="100" w:type="dxa"/>
            </w:tcMar>
          </w:tcPr>
          <w:p w:rsidR="00F04D23" w:rsidRDefault="009B3C90" w14:paraId="000003D1" w14:textId="77777777">
            <w:pPr>
              <w:tabs>
                <w:tab w:val="left" w:pos="4320"/>
                <w:tab w:val="left" w:pos="4485"/>
                <w:tab w:val="left" w:pos="5445"/>
              </w:tabs>
              <w:spacing w:before="240" w:after="240"/>
              <w:ind w:left="0" w:hanging="2"/>
              <w:jc w:val="both"/>
              <w:rPr>
                <w:sz w:val="20"/>
                <w:szCs w:val="20"/>
              </w:rPr>
            </w:pPr>
            <w:r>
              <w:rPr>
                <w:sz w:val="20"/>
                <w:szCs w:val="20"/>
              </w:rPr>
              <w:t>Conjunto de gastos realizados en el proceso productivo de una cosa o servicio.</w:t>
            </w:r>
          </w:p>
          <w:p w:rsidR="00F04D23" w:rsidRDefault="00F04D23" w14:paraId="000003D2" w14:textId="77777777">
            <w:pPr>
              <w:ind w:left="0" w:hanging="2"/>
              <w:jc w:val="both"/>
              <w:rPr>
                <w:sz w:val="20"/>
                <w:szCs w:val="20"/>
              </w:rPr>
            </w:pPr>
          </w:p>
        </w:tc>
      </w:tr>
      <w:tr w:rsidR="00F04D23" w14:paraId="068E383A" w14:textId="77777777">
        <w:trPr>
          <w:trHeight w:val="253"/>
        </w:trPr>
        <w:tc>
          <w:tcPr>
            <w:tcW w:w="2122" w:type="dxa"/>
            <w:shd w:val="clear" w:color="auto" w:fill="EDF2F8"/>
            <w:tcMar>
              <w:top w:w="100" w:type="dxa"/>
              <w:left w:w="100" w:type="dxa"/>
              <w:bottom w:w="100" w:type="dxa"/>
              <w:right w:w="100" w:type="dxa"/>
            </w:tcMar>
          </w:tcPr>
          <w:p w:rsidR="00F04D23" w:rsidRDefault="009B3C90" w14:paraId="000003D3" w14:textId="77777777">
            <w:pPr>
              <w:ind w:left="0" w:hanging="2"/>
              <w:jc w:val="both"/>
              <w:rPr>
                <w:sz w:val="20"/>
                <w:szCs w:val="20"/>
              </w:rPr>
            </w:pPr>
            <w:r>
              <w:rPr>
                <w:b/>
                <w:sz w:val="20"/>
                <w:szCs w:val="20"/>
              </w:rPr>
              <w:t>Incertidumbre</w:t>
            </w:r>
          </w:p>
        </w:tc>
        <w:tc>
          <w:tcPr>
            <w:tcW w:w="7840" w:type="dxa"/>
            <w:shd w:val="clear" w:color="auto" w:fill="EDF2F8"/>
            <w:tcMar>
              <w:top w:w="100" w:type="dxa"/>
              <w:left w:w="100" w:type="dxa"/>
              <w:bottom w:w="100" w:type="dxa"/>
              <w:right w:w="100" w:type="dxa"/>
            </w:tcMar>
          </w:tcPr>
          <w:p w:rsidR="00F04D23" w:rsidRDefault="009B3C90" w14:paraId="000003D4" w14:textId="77777777">
            <w:pPr>
              <w:ind w:left="0" w:hanging="2"/>
              <w:jc w:val="both"/>
              <w:rPr>
                <w:sz w:val="20"/>
                <w:szCs w:val="20"/>
              </w:rPr>
            </w:pPr>
            <w:r>
              <w:rPr>
                <w:sz w:val="20"/>
                <w:szCs w:val="20"/>
              </w:rPr>
              <w:t>Situación que se da cuando hay dos o más salidas para una acción en curso, sin que se conozca con exactitud cuál es la posibilidad de ninguna de ella. En ese sentido la planificación en economía actúa como reductora de incertidumbre.</w:t>
            </w:r>
          </w:p>
        </w:tc>
      </w:tr>
      <w:tr w:rsidR="00F04D23" w14:paraId="190FBB6D" w14:textId="77777777">
        <w:trPr>
          <w:trHeight w:val="253"/>
        </w:trPr>
        <w:tc>
          <w:tcPr>
            <w:tcW w:w="2122" w:type="dxa"/>
            <w:shd w:val="clear" w:color="auto" w:fill="EDF2F8"/>
            <w:tcMar>
              <w:top w:w="100" w:type="dxa"/>
              <w:left w:w="100" w:type="dxa"/>
              <w:bottom w:w="100" w:type="dxa"/>
              <w:right w:w="100" w:type="dxa"/>
            </w:tcMar>
          </w:tcPr>
          <w:p w:rsidR="00F04D23" w:rsidRDefault="009B3C90" w14:paraId="000003D5" w14:textId="77777777">
            <w:pPr>
              <w:ind w:left="0" w:hanging="2"/>
              <w:jc w:val="both"/>
              <w:rPr>
                <w:sz w:val="20"/>
                <w:szCs w:val="20"/>
              </w:rPr>
            </w:pPr>
            <w:r>
              <w:rPr>
                <w:b/>
                <w:sz w:val="20"/>
                <w:szCs w:val="20"/>
              </w:rPr>
              <w:t>Métrica</w:t>
            </w:r>
          </w:p>
        </w:tc>
        <w:tc>
          <w:tcPr>
            <w:tcW w:w="7840" w:type="dxa"/>
            <w:shd w:val="clear" w:color="auto" w:fill="EDF2F8"/>
            <w:tcMar>
              <w:top w:w="100" w:type="dxa"/>
              <w:left w:w="100" w:type="dxa"/>
              <w:bottom w:w="100" w:type="dxa"/>
              <w:right w:w="100" w:type="dxa"/>
            </w:tcMar>
          </w:tcPr>
          <w:p w:rsidR="00F04D23" w:rsidRDefault="009B3C90" w14:paraId="000003D6" w14:textId="77777777">
            <w:pPr>
              <w:ind w:left="0" w:hanging="2"/>
              <w:jc w:val="both"/>
              <w:rPr>
                <w:sz w:val="20"/>
                <w:szCs w:val="20"/>
              </w:rPr>
            </w:pPr>
            <w:r>
              <w:rPr>
                <w:sz w:val="20"/>
                <w:szCs w:val="20"/>
              </w:rPr>
              <w:t>Múltiples medidas. una métrica establece un contexto para la comprensión de las tendencias en los datos en el tiempo. Es una medida cuantitativa que un sistema, componente o proceso tiene un atributo dado.</w:t>
            </w:r>
          </w:p>
        </w:tc>
      </w:tr>
      <w:tr w:rsidR="00F04D23" w14:paraId="0B95FA7A" w14:textId="77777777">
        <w:trPr>
          <w:trHeight w:val="253"/>
        </w:trPr>
        <w:tc>
          <w:tcPr>
            <w:tcW w:w="2122" w:type="dxa"/>
            <w:shd w:val="clear" w:color="auto" w:fill="EDF2F8"/>
            <w:tcMar>
              <w:top w:w="100" w:type="dxa"/>
              <w:left w:w="100" w:type="dxa"/>
              <w:bottom w:w="100" w:type="dxa"/>
              <w:right w:w="100" w:type="dxa"/>
            </w:tcMar>
          </w:tcPr>
          <w:p w:rsidR="00F04D23" w:rsidRDefault="009B3C90" w14:paraId="000003D7" w14:textId="77777777">
            <w:pPr>
              <w:ind w:left="0" w:hanging="2"/>
              <w:jc w:val="both"/>
              <w:rPr>
                <w:sz w:val="20"/>
                <w:szCs w:val="20"/>
              </w:rPr>
            </w:pPr>
            <w:r>
              <w:rPr>
                <w:b/>
                <w:sz w:val="20"/>
                <w:szCs w:val="20"/>
              </w:rPr>
              <w:t>Negocio</w:t>
            </w:r>
          </w:p>
        </w:tc>
        <w:tc>
          <w:tcPr>
            <w:tcW w:w="7840" w:type="dxa"/>
            <w:shd w:val="clear" w:color="auto" w:fill="EDF2F8"/>
            <w:tcMar>
              <w:top w:w="100" w:type="dxa"/>
              <w:left w:w="100" w:type="dxa"/>
              <w:bottom w:w="100" w:type="dxa"/>
              <w:right w:w="100" w:type="dxa"/>
            </w:tcMar>
          </w:tcPr>
          <w:p w:rsidR="00F04D23" w:rsidRDefault="009B3C90" w14:paraId="000003D8" w14:textId="77777777">
            <w:pPr>
              <w:tabs>
                <w:tab w:val="left" w:pos="4320"/>
                <w:tab w:val="left" w:pos="4485"/>
                <w:tab w:val="left" w:pos="5445"/>
              </w:tabs>
              <w:spacing w:before="240" w:after="240"/>
              <w:ind w:left="0" w:hanging="2"/>
              <w:jc w:val="both"/>
              <w:rPr>
                <w:sz w:val="20"/>
                <w:szCs w:val="20"/>
              </w:rPr>
            </w:pPr>
            <w:r>
              <w:rPr>
                <w:sz w:val="20"/>
                <w:szCs w:val="20"/>
              </w:rPr>
              <w:t xml:space="preserve">Es una </w:t>
            </w:r>
            <w:hyperlink r:id="rId58">
              <w:r>
                <w:rPr>
                  <w:sz w:val="20"/>
                  <w:szCs w:val="20"/>
                </w:rPr>
                <w:t>operación</w:t>
              </w:r>
            </w:hyperlink>
            <w:r>
              <w:rPr>
                <w:sz w:val="20"/>
                <w:szCs w:val="20"/>
              </w:rPr>
              <w:t xml:space="preserve"> de cierta complejidad, relacionada con los procesos de producción, distribución y venta de servicios y bienes, con el objetivo de satisfacer las diferentes necesidades de los compradores y beneficiando, a su vez, a los vendedores</w:t>
            </w:r>
          </w:p>
        </w:tc>
      </w:tr>
      <w:tr w:rsidR="00F04D23" w14:paraId="13B6BE70" w14:textId="77777777">
        <w:trPr>
          <w:trHeight w:val="253"/>
        </w:trPr>
        <w:tc>
          <w:tcPr>
            <w:tcW w:w="2122" w:type="dxa"/>
            <w:shd w:val="clear" w:color="auto" w:fill="EDF2F8"/>
            <w:tcMar>
              <w:top w:w="100" w:type="dxa"/>
              <w:left w:w="100" w:type="dxa"/>
              <w:bottom w:w="100" w:type="dxa"/>
              <w:right w:w="100" w:type="dxa"/>
            </w:tcMar>
          </w:tcPr>
          <w:p w:rsidR="00F04D23" w:rsidRDefault="009B3C90" w14:paraId="000003D9" w14:textId="77777777">
            <w:pPr>
              <w:ind w:left="0" w:hanging="2"/>
              <w:jc w:val="both"/>
              <w:rPr>
                <w:sz w:val="20"/>
                <w:szCs w:val="20"/>
              </w:rPr>
            </w:pPr>
            <w:r>
              <w:rPr>
                <w:b/>
                <w:sz w:val="20"/>
                <w:szCs w:val="20"/>
              </w:rPr>
              <w:t>Ventaja</w:t>
            </w:r>
            <w:r>
              <w:rPr>
                <w:sz w:val="20"/>
                <w:szCs w:val="20"/>
              </w:rPr>
              <w:t xml:space="preserve"> </w:t>
            </w:r>
            <w:r>
              <w:rPr>
                <w:b/>
                <w:sz w:val="20"/>
                <w:szCs w:val="20"/>
              </w:rPr>
              <w:t>competitiva</w:t>
            </w:r>
          </w:p>
        </w:tc>
        <w:tc>
          <w:tcPr>
            <w:tcW w:w="7840" w:type="dxa"/>
            <w:shd w:val="clear" w:color="auto" w:fill="EDF2F8"/>
            <w:tcMar>
              <w:top w:w="100" w:type="dxa"/>
              <w:left w:w="100" w:type="dxa"/>
              <w:bottom w:w="100" w:type="dxa"/>
              <w:right w:w="100" w:type="dxa"/>
            </w:tcMar>
          </w:tcPr>
          <w:p w:rsidR="00F04D23" w:rsidRDefault="009B3C90" w14:paraId="000003DA" w14:textId="77777777">
            <w:pPr>
              <w:tabs>
                <w:tab w:val="left" w:pos="4320"/>
                <w:tab w:val="left" w:pos="4485"/>
                <w:tab w:val="left" w:pos="5445"/>
              </w:tabs>
              <w:spacing w:before="240" w:after="240"/>
              <w:ind w:left="0" w:hanging="2"/>
              <w:jc w:val="both"/>
              <w:rPr>
                <w:color w:val="B7B7B7"/>
                <w:sz w:val="20"/>
                <w:szCs w:val="20"/>
              </w:rPr>
            </w:pPr>
            <w:r>
              <w:rPr>
                <w:sz w:val="20"/>
                <w:szCs w:val="20"/>
              </w:rPr>
              <w:t>Cualquier característica de una empresa que la distingue del resto y la sitúa en una posición superior para competir. Las ventajas competitivas son el liderazgo en costes y la diferenciación de productos.</w:t>
            </w:r>
          </w:p>
        </w:tc>
      </w:tr>
    </w:tbl>
    <w:p w:rsidR="00F04D23" w:rsidRDefault="00F04D23" w14:paraId="000003DB" w14:textId="77777777">
      <w:pPr>
        <w:ind w:left="0" w:hanging="2"/>
        <w:jc w:val="both"/>
        <w:rPr>
          <w:sz w:val="20"/>
          <w:szCs w:val="20"/>
        </w:rPr>
      </w:pPr>
    </w:p>
    <w:p w:rsidR="00F04D23" w:rsidRDefault="00F04D23" w14:paraId="000003DC" w14:textId="77777777">
      <w:pPr>
        <w:ind w:left="0" w:hanging="2"/>
        <w:jc w:val="both"/>
        <w:rPr>
          <w:sz w:val="20"/>
          <w:szCs w:val="20"/>
        </w:rPr>
      </w:pPr>
    </w:p>
    <w:p w:rsidR="00F04D23" w:rsidRDefault="009B3C90" w14:paraId="000003DD"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REFERENCIAS BIBLIOGRÁFICAS</w:t>
      </w:r>
    </w:p>
    <w:p w:rsidR="00F04D23" w:rsidRDefault="009B3C90" w14:paraId="000003DE" w14:textId="77777777">
      <w:pPr>
        <w:ind w:left="0" w:hanging="2"/>
        <w:jc w:val="both"/>
        <w:rPr>
          <w:sz w:val="20"/>
          <w:szCs w:val="20"/>
        </w:rPr>
      </w:pPr>
      <w:r>
        <w:rPr>
          <w:sz w:val="20"/>
          <w:szCs w:val="20"/>
        </w:rPr>
        <w:t xml:space="preserve"> </w:t>
      </w:r>
    </w:p>
    <w:p w:rsidR="00F04D23" w:rsidRDefault="009B3C90" w14:paraId="000003DF" w14:textId="77777777">
      <w:pPr>
        <w:ind w:left="0" w:hanging="2"/>
        <w:jc w:val="both"/>
        <w:rPr>
          <w:sz w:val="20"/>
          <w:szCs w:val="20"/>
        </w:rPr>
      </w:pPr>
      <w:r>
        <w:rPr>
          <w:sz w:val="20"/>
          <w:szCs w:val="20"/>
        </w:rPr>
        <w:t xml:space="preserve">Organización Internacional de Normalización (2018). </w:t>
      </w:r>
      <w:r>
        <w:rPr>
          <w:i/>
          <w:sz w:val="20"/>
          <w:szCs w:val="20"/>
        </w:rPr>
        <w:t>Norma ISO 31000. Directrices de la gestión de riesgos.</w:t>
      </w:r>
      <w:r>
        <w:rPr>
          <w:sz w:val="20"/>
          <w:szCs w:val="20"/>
        </w:rPr>
        <w:t xml:space="preserve"> </w:t>
      </w:r>
      <w:hyperlink w:anchor=":~:text=La%20norma%20ISO%2031000%3A2018,y%20la%20mejora%20del%20desempe%C3%B1o" r:id="rId59">
        <w:r>
          <w:rPr>
            <w:color w:val="0000FF"/>
            <w:sz w:val="20"/>
            <w:szCs w:val="20"/>
            <w:u w:val="single"/>
          </w:rPr>
          <w:t>https://www.globalstd.com/blog/la-nueva-iso-31000-2018/#:~:text=La%20norma%20ISO%2031000%3A2018,y%20la%20mejora%20del%20desempe%C3%B1o</w:t>
        </w:r>
      </w:hyperlink>
      <w:r>
        <w:rPr>
          <w:sz w:val="20"/>
          <w:szCs w:val="20"/>
        </w:rPr>
        <w:t xml:space="preserve">. </w:t>
      </w:r>
    </w:p>
    <w:p w:rsidR="00F04D23" w:rsidRDefault="00F04D23" w14:paraId="000003E0" w14:textId="77777777">
      <w:pPr>
        <w:ind w:left="0" w:hanging="2"/>
        <w:jc w:val="both"/>
        <w:rPr>
          <w:sz w:val="20"/>
          <w:szCs w:val="20"/>
        </w:rPr>
      </w:pPr>
    </w:p>
    <w:p w:rsidR="00F04D23" w:rsidRDefault="009B3C90" w14:paraId="000003E1" w14:textId="77777777">
      <w:pPr>
        <w:ind w:left="0" w:hanging="2"/>
        <w:jc w:val="both"/>
        <w:rPr>
          <w:sz w:val="20"/>
          <w:szCs w:val="20"/>
        </w:rPr>
      </w:pPr>
      <w:r>
        <w:rPr>
          <w:sz w:val="20"/>
          <w:szCs w:val="20"/>
        </w:rPr>
        <w:t xml:space="preserve">Pardo, J. (2019). </w:t>
      </w:r>
      <w:r>
        <w:rPr>
          <w:i/>
          <w:sz w:val="20"/>
          <w:szCs w:val="20"/>
        </w:rPr>
        <w:t>Configuración y usos de un mapa de procesos.</w:t>
      </w:r>
      <w:r>
        <w:rPr>
          <w:sz w:val="20"/>
          <w:szCs w:val="20"/>
        </w:rPr>
        <w:t xml:space="preserve"> Editorial Alfaomega. AENOR. </w:t>
      </w:r>
      <w:hyperlink r:id="rId60">
        <w:r>
          <w:rPr>
            <w:color w:val="0000FF"/>
            <w:sz w:val="20"/>
            <w:szCs w:val="20"/>
            <w:u w:val="single"/>
          </w:rPr>
          <w:t>https://www-alphaeditorialcloud-com.bdigital.sena.edu.co/reader/configuracion-y-usos-de-un-mapa-de-procesos?location=10</w:t>
        </w:r>
      </w:hyperlink>
      <w:r>
        <w:rPr>
          <w:sz w:val="20"/>
          <w:szCs w:val="20"/>
        </w:rPr>
        <w:t xml:space="preserve"> </w:t>
      </w:r>
    </w:p>
    <w:p w:rsidR="00F04D23" w:rsidRDefault="00F04D23" w14:paraId="000003E2" w14:textId="77777777">
      <w:pPr>
        <w:ind w:left="0" w:hanging="2"/>
        <w:jc w:val="both"/>
        <w:rPr>
          <w:sz w:val="20"/>
          <w:szCs w:val="20"/>
        </w:rPr>
      </w:pPr>
    </w:p>
    <w:p w:rsidR="00F04D23" w:rsidRDefault="00F04D23" w14:paraId="000003E3" w14:textId="77777777">
      <w:pPr>
        <w:ind w:left="0" w:hanging="2"/>
        <w:jc w:val="both"/>
        <w:rPr>
          <w:sz w:val="20"/>
          <w:szCs w:val="20"/>
        </w:rPr>
      </w:pPr>
    </w:p>
    <w:p w:rsidR="00F04D23" w:rsidRDefault="00F04D23" w14:paraId="000003E4" w14:textId="77777777">
      <w:pPr>
        <w:ind w:left="0" w:hanging="2"/>
        <w:jc w:val="both"/>
        <w:rPr>
          <w:sz w:val="20"/>
          <w:szCs w:val="20"/>
        </w:rPr>
      </w:pPr>
    </w:p>
    <w:p w:rsidR="00F04D23" w:rsidRDefault="009B3C90" w14:paraId="000003E5"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CONTROL DEL DOCUMENTO</w:t>
      </w:r>
    </w:p>
    <w:p w:rsidR="00F04D23" w:rsidRDefault="00F04D23" w14:paraId="000003E6" w14:textId="77777777">
      <w:pPr>
        <w:ind w:left="0" w:hanging="2"/>
        <w:jc w:val="both"/>
        <w:rPr>
          <w:sz w:val="20"/>
          <w:szCs w:val="20"/>
        </w:rPr>
      </w:pPr>
    </w:p>
    <w:tbl>
      <w:tblPr>
        <w:tblStyle w:val="af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72"/>
        <w:gridCol w:w="1991"/>
        <w:gridCol w:w="1559"/>
        <w:gridCol w:w="3257"/>
        <w:gridCol w:w="1888"/>
      </w:tblGrid>
      <w:tr w:rsidR="00F04D23" w14:paraId="64B4974B" w14:textId="77777777">
        <w:tc>
          <w:tcPr>
            <w:tcW w:w="1272" w:type="dxa"/>
            <w:tcBorders>
              <w:top w:val="nil"/>
              <w:left w:val="nil"/>
            </w:tcBorders>
            <w:shd w:val="clear" w:color="auto" w:fill="EDF2F8"/>
          </w:tcPr>
          <w:p w:rsidR="00F04D23" w:rsidRDefault="00F04D23" w14:paraId="000003E7" w14:textId="77777777">
            <w:pPr>
              <w:ind w:left="0" w:hanging="2"/>
              <w:jc w:val="both"/>
              <w:rPr>
                <w:sz w:val="20"/>
                <w:szCs w:val="20"/>
              </w:rPr>
            </w:pPr>
          </w:p>
        </w:tc>
        <w:tc>
          <w:tcPr>
            <w:tcW w:w="1991" w:type="dxa"/>
            <w:shd w:val="clear" w:color="auto" w:fill="EDF2F8"/>
            <w:vAlign w:val="center"/>
          </w:tcPr>
          <w:p w:rsidR="00F04D23" w:rsidRDefault="009B3C90" w14:paraId="000003E8" w14:textId="77777777">
            <w:pPr>
              <w:ind w:left="0" w:hanging="2"/>
              <w:jc w:val="both"/>
              <w:rPr>
                <w:sz w:val="20"/>
                <w:szCs w:val="20"/>
              </w:rPr>
            </w:pPr>
            <w:r>
              <w:rPr>
                <w:b/>
                <w:sz w:val="20"/>
                <w:szCs w:val="20"/>
              </w:rPr>
              <w:t>Nombre</w:t>
            </w:r>
          </w:p>
        </w:tc>
        <w:tc>
          <w:tcPr>
            <w:tcW w:w="1559" w:type="dxa"/>
            <w:shd w:val="clear" w:color="auto" w:fill="EDF2F8"/>
            <w:vAlign w:val="center"/>
          </w:tcPr>
          <w:p w:rsidR="00F04D23" w:rsidRDefault="009B3C90" w14:paraId="000003E9" w14:textId="77777777">
            <w:pPr>
              <w:ind w:left="0" w:hanging="2"/>
              <w:jc w:val="both"/>
              <w:rPr>
                <w:sz w:val="20"/>
                <w:szCs w:val="20"/>
              </w:rPr>
            </w:pPr>
            <w:r>
              <w:rPr>
                <w:b/>
                <w:sz w:val="20"/>
                <w:szCs w:val="20"/>
              </w:rPr>
              <w:t>Cargo</w:t>
            </w:r>
          </w:p>
        </w:tc>
        <w:tc>
          <w:tcPr>
            <w:tcW w:w="3257" w:type="dxa"/>
            <w:shd w:val="clear" w:color="auto" w:fill="EDF2F8"/>
            <w:vAlign w:val="center"/>
          </w:tcPr>
          <w:p w:rsidR="00F04D23" w:rsidRDefault="009B3C90" w14:paraId="000003EA" w14:textId="77777777">
            <w:pPr>
              <w:ind w:left="0" w:hanging="2"/>
              <w:jc w:val="both"/>
              <w:rPr>
                <w:sz w:val="20"/>
                <w:szCs w:val="20"/>
              </w:rPr>
            </w:pPr>
            <w:r>
              <w:rPr>
                <w:b/>
                <w:sz w:val="20"/>
                <w:szCs w:val="20"/>
              </w:rPr>
              <w:t>Dependencia</w:t>
            </w:r>
          </w:p>
          <w:p w:rsidR="00F04D23" w:rsidRDefault="009B3C90" w14:paraId="000003EB" w14:textId="77777777">
            <w:pPr>
              <w:ind w:left="0" w:hanging="2"/>
              <w:jc w:val="both"/>
              <w:rPr>
                <w:sz w:val="20"/>
                <w:szCs w:val="20"/>
              </w:rPr>
            </w:pPr>
            <w:r>
              <w:rPr>
                <w:b/>
                <w:i/>
                <w:color w:val="595959"/>
                <w:sz w:val="20"/>
                <w:szCs w:val="20"/>
              </w:rPr>
              <w:t>(Para el SENA indicar Regional y Centro de Formación)</w:t>
            </w:r>
          </w:p>
        </w:tc>
        <w:tc>
          <w:tcPr>
            <w:tcW w:w="1888" w:type="dxa"/>
            <w:shd w:val="clear" w:color="auto" w:fill="EDF2F8"/>
            <w:vAlign w:val="center"/>
          </w:tcPr>
          <w:p w:rsidR="00F04D23" w:rsidRDefault="009B3C90" w14:paraId="000003EC" w14:textId="77777777">
            <w:pPr>
              <w:ind w:left="0" w:hanging="2"/>
              <w:jc w:val="both"/>
              <w:rPr>
                <w:sz w:val="20"/>
                <w:szCs w:val="20"/>
              </w:rPr>
            </w:pPr>
            <w:r>
              <w:rPr>
                <w:b/>
                <w:sz w:val="20"/>
                <w:szCs w:val="20"/>
              </w:rPr>
              <w:t>Fecha</w:t>
            </w:r>
          </w:p>
        </w:tc>
      </w:tr>
      <w:tr w:rsidR="00F04D23" w14:paraId="7F1CF275" w14:textId="77777777">
        <w:trPr>
          <w:cantSplit/>
          <w:trHeight w:val="340"/>
        </w:trPr>
        <w:tc>
          <w:tcPr>
            <w:tcW w:w="1272" w:type="dxa"/>
            <w:vMerge w:val="restart"/>
            <w:shd w:val="clear" w:color="auto" w:fill="EDF2F8"/>
          </w:tcPr>
          <w:p w:rsidR="00F04D23" w:rsidRDefault="009B3C90" w14:paraId="000003ED" w14:textId="77777777">
            <w:pPr>
              <w:ind w:left="0" w:hanging="2"/>
              <w:jc w:val="both"/>
              <w:rPr>
                <w:sz w:val="20"/>
                <w:szCs w:val="20"/>
              </w:rPr>
            </w:pPr>
            <w:r>
              <w:rPr>
                <w:b/>
                <w:sz w:val="20"/>
                <w:szCs w:val="20"/>
              </w:rPr>
              <w:t>Autor (es)</w:t>
            </w:r>
          </w:p>
        </w:tc>
        <w:tc>
          <w:tcPr>
            <w:tcW w:w="1991" w:type="dxa"/>
            <w:shd w:val="clear" w:color="auto" w:fill="EDF2F8"/>
          </w:tcPr>
          <w:p w:rsidR="00F04D23" w:rsidRDefault="009B3C90" w14:paraId="000003EE" w14:textId="77777777">
            <w:pPr>
              <w:ind w:left="0" w:hanging="2"/>
              <w:jc w:val="both"/>
              <w:rPr>
                <w:color w:val="000000"/>
                <w:sz w:val="20"/>
                <w:szCs w:val="20"/>
              </w:rPr>
            </w:pPr>
            <w:r>
              <w:rPr>
                <w:color w:val="000000"/>
                <w:sz w:val="20"/>
                <w:szCs w:val="20"/>
              </w:rPr>
              <w:t>Fabiola Sierra Sarmiento</w:t>
            </w:r>
          </w:p>
        </w:tc>
        <w:tc>
          <w:tcPr>
            <w:tcW w:w="1559" w:type="dxa"/>
            <w:shd w:val="clear" w:color="auto" w:fill="EDF2F8"/>
          </w:tcPr>
          <w:p w:rsidR="00F04D23" w:rsidRDefault="009B3C90" w14:paraId="000003EF" w14:textId="77777777">
            <w:pPr>
              <w:ind w:left="0" w:hanging="2"/>
              <w:jc w:val="both"/>
              <w:rPr>
                <w:color w:val="000000"/>
                <w:sz w:val="20"/>
                <w:szCs w:val="20"/>
              </w:rPr>
            </w:pPr>
            <w:r>
              <w:rPr>
                <w:color w:val="000000"/>
                <w:sz w:val="20"/>
                <w:szCs w:val="20"/>
              </w:rPr>
              <w:t>Experto temático</w:t>
            </w:r>
          </w:p>
        </w:tc>
        <w:tc>
          <w:tcPr>
            <w:tcW w:w="3257" w:type="dxa"/>
            <w:shd w:val="clear" w:color="auto" w:fill="EDF2F8"/>
          </w:tcPr>
          <w:p w:rsidR="00F04D23" w:rsidRDefault="009B3C90" w14:paraId="000003F0" w14:textId="77777777">
            <w:pPr>
              <w:ind w:left="0" w:hanging="2"/>
              <w:jc w:val="both"/>
              <w:rPr>
                <w:color w:val="000000"/>
                <w:sz w:val="20"/>
                <w:szCs w:val="20"/>
              </w:rPr>
            </w:pPr>
            <w:r>
              <w:rPr>
                <w:color w:val="000000"/>
                <w:sz w:val="20"/>
                <w:szCs w:val="20"/>
              </w:rPr>
              <w:t>Regional Norte de Santander - CIES</w:t>
            </w:r>
          </w:p>
        </w:tc>
        <w:tc>
          <w:tcPr>
            <w:tcW w:w="1888" w:type="dxa"/>
            <w:shd w:val="clear" w:color="auto" w:fill="EDF2F8"/>
          </w:tcPr>
          <w:p w:rsidR="00F04D23" w:rsidRDefault="009B3C90" w14:paraId="000003F1" w14:textId="77777777">
            <w:pPr>
              <w:ind w:left="0" w:hanging="2"/>
              <w:jc w:val="both"/>
              <w:rPr>
                <w:color w:val="000000"/>
                <w:sz w:val="20"/>
                <w:szCs w:val="20"/>
              </w:rPr>
            </w:pPr>
            <w:r>
              <w:rPr>
                <w:color w:val="000000"/>
                <w:sz w:val="20"/>
                <w:szCs w:val="20"/>
              </w:rPr>
              <w:t>Abril de 2022</w:t>
            </w:r>
          </w:p>
        </w:tc>
      </w:tr>
      <w:tr w:rsidR="00F04D23" w14:paraId="148E6705" w14:textId="77777777">
        <w:trPr>
          <w:cantSplit/>
          <w:trHeight w:val="340"/>
        </w:trPr>
        <w:tc>
          <w:tcPr>
            <w:tcW w:w="1272" w:type="dxa"/>
            <w:vMerge/>
            <w:shd w:val="clear" w:color="auto" w:fill="EDF2F8"/>
          </w:tcPr>
          <w:p w:rsidR="00F04D23" w:rsidRDefault="00F04D23" w14:paraId="000003F2" w14:textId="77777777">
            <w:pPr>
              <w:widowControl w:val="0"/>
              <w:pBdr>
                <w:top w:val="nil"/>
                <w:left w:val="nil"/>
                <w:bottom w:val="nil"/>
                <w:right w:val="nil"/>
                <w:between w:val="nil"/>
              </w:pBdr>
              <w:ind w:left="0" w:hanging="2"/>
              <w:rPr>
                <w:color w:val="000000"/>
                <w:sz w:val="20"/>
                <w:szCs w:val="20"/>
              </w:rPr>
            </w:pPr>
          </w:p>
        </w:tc>
        <w:tc>
          <w:tcPr>
            <w:tcW w:w="1991" w:type="dxa"/>
            <w:shd w:val="clear" w:color="auto" w:fill="EDF2F8"/>
          </w:tcPr>
          <w:p w:rsidR="00F04D23" w:rsidRDefault="009B3C90" w14:paraId="000003F3" w14:textId="77777777">
            <w:pPr>
              <w:ind w:left="0" w:hanging="2"/>
              <w:jc w:val="both"/>
              <w:rPr>
                <w:sz w:val="20"/>
                <w:szCs w:val="20"/>
              </w:rPr>
            </w:pPr>
            <w:r>
              <w:rPr>
                <w:sz w:val="20"/>
                <w:szCs w:val="20"/>
              </w:rPr>
              <w:t xml:space="preserve">Ana Vela Rodríguez Velásquez </w:t>
            </w:r>
          </w:p>
        </w:tc>
        <w:tc>
          <w:tcPr>
            <w:tcW w:w="1559" w:type="dxa"/>
            <w:shd w:val="clear" w:color="auto" w:fill="EDF2F8"/>
          </w:tcPr>
          <w:p w:rsidR="00F04D23" w:rsidRDefault="009B3C90" w14:paraId="000003F4" w14:textId="77777777">
            <w:pPr>
              <w:ind w:left="0" w:hanging="2"/>
              <w:jc w:val="both"/>
              <w:rPr>
                <w:sz w:val="20"/>
                <w:szCs w:val="20"/>
              </w:rPr>
            </w:pPr>
            <w:r>
              <w:rPr>
                <w:sz w:val="20"/>
                <w:szCs w:val="20"/>
              </w:rPr>
              <w:t>Diseñadora instruccional</w:t>
            </w:r>
          </w:p>
        </w:tc>
        <w:tc>
          <w:tcPr>
            <w:tcW w:w="3257" w:type="dxa"/>
            <w:shd w:val="clear" w:color="auto" w:fill="EDF2F8"/>
          </w:tcPr>
          <w:p w:rsidR="00F04D23" w:rsidRDefault="009B3C90" w14:paraId="000003F5" w14:textId="77777777">
            <w:pPr>
              <w:ind w:left="0" w:hanging="2"/>
              <w:jc w:val="both"/>
              <w:rPr>
                <w:sz w:val="20"/>
                <w:szCs w:val="20"/>
              </w:rPr>
            </w:pPr>
            <w:r>
              <w:rPr>
                <w:sz w:val="20"/>
                <w:szCs w:val="20"/>
              </w:rPr>
              <w:t>Regional Distrito Capital – Centro de Gestión Industrial</w:t>
            </w:r>
          </w:p>
        </w:tc>
        <w:tc>
          <w:tcPr>
            <w:tcW w:w="1888" w:type="dxa"/>
            <w:shd w:val="clear" w:color="auto" w:fill="EDF2F8"/>
          </w:tcPr>
          <w:p w:rsidR="00F04D23" w:rsidRDefault="009B3C90" w14:paraId="000003F6" w14:textId="77777777">
            <w:pPr>
              <w:ind w:left="0" w:hanging="2"/>
              <w:jc w:val="both"/>
              <w:rPr>
                <w:sz w:val="20"/>
                <w:szCs w:val="20"/>
              </w:rPr>
            </w:pPr>
            <w:r>
              <w:rPr>
                <w:sz w:val="20"/>
                <w:szCs w:val="20"/>
              </w:rPr>
              <w:t>Agosto de 2022</w:t>
            </w:r>
          </w:p>
        </w:tc>
      </w:tr>
      <w:tr w:rsidR="00F04D23" w14:paraId="3612EFAD" w14:textId="77777777">
        <w:trPr>
          <w:cantSplit/>
          <w:trHeight w:val="340"/>
        </w:trPr>
        <w:tc>
          <w:tcPr>
            <w:tcW w:w="1272" w:type="dxa"/>
            <w:vMerge/>
            <w:shd w:val="clear" w:color="auto" w:fill="EDF2F8"/>
          </w:tcPr>
          <w:p w:rsidR="00F04D23" w:rsidRDefault="00F04D23" w14:paraId="000003F7" w14:textId="77777777">
            <w:pPr>
              <w:widowControl w:val="0"/>
              <w:pBdr>
                <w:top w:val="nil"/>
                <w:left w:val="nil"/>
                <w:bottom w:val="nil"/>
                <w:right w:val="nil"/>
                <w:between w:val="nil"/>
              </w:pBdr>
              <w:ind w:left="0" w:hanging="2"/>
              <w:rPr>
                <w:sz w:val="20"/>
                <w:szCs w:val="20"/>
              </w:rPr>
            </w:pPr>
          </w:p>
        </w:tc>
        <w:tc>
          <w:tcPr>
            <w:tcW w:w="1991" w:type="dxa"/>
            <w:shd w:val="clear" w:color="auto" w:fill="EDF2F8"/>
          </w:tcPr>
          <w:p w:rsidR="00F04D23" w:rsidRDefault="009B3C90" w14:paraId="000003F8" w14:textId="77777777">
            <w:pPr>
              <w:ind w:left="0" w:hanging="2"/>
              <w:jc w:val="both"/>
              <w:rPr>
                <w:sz w:val="20"/>
                <w:szCs w:val="20"/>
              </w:rPr>
            </w:pPr>
            <w:r>
              <w:rPr>
                <w:sz w:val="20"/>
                <w:szCs w:val="20"/>
              </w:rPr>
              <w:t>Carolina Coca Salazar</w:t>
            </w:r>
          </w:p>
        </w:tc>
        <w:tc>
          <w:tcPr>
            <w:tcW w:w="1559" w:type="dxa"/>
            <w:shd w:val="clear" w:color="auto" w:fill="EDF2F8"/>
          </w:tcPr>
          <w:p w:rsidR="00F04D23" w:rsidRDefault="009B3C90" w14:paraId="000003F9" w14:textId="77777777">
            <w:pPr>
              <w:ind w:left="0" w:hanging="2"/>
              <w:jc w:val="both"/>
              <w:rPr>
                <w:sz w:val="20"/>
                <w:szCs w:val="20"/>
              </w:rPr>
            </w:pPr>
            <w:r>
              <w:rPr>
                <w:sz w:val="20"/>
                <w:szCs w:val="20"/>
              </w:rPr>
              <w:t xml:space="preserve">Asesor Metodológica </w:t>
            </w:r>
          </w:p>
        </w:tc>
        <w:tc>
          <w:tcPr>
            <w:tcW w:w="3257" w:type="dxa"/>
            <w:shd w:val="clear" w:color="auto" w:fill="EDF2F8"/>
          </w:tcPr>
          <w:p w:rsidR="00F04D23" w:rsidRDefault="009B3C90" w14:paraId="000003FA" w14:textId="77777777">
            <w:pPr>
              <w:ind w:left="0" w:hanging="2"/>
              <w:jc w:val="both"/>
              <w:rPr>
                <w:sz w:val="20"/>
                <w:szCs w:val="20"/>
              </w:rPr>
            </w:pPr>
            <w:r>
              <w:rPr>
                <w:sz w:val="20"/>
                <w:szCs w:val="20"/>
              </w:rPr>
              <w:t xml:space="preserve">Regional Distrito Capital- Centro de Diseño y Metrología </w:t>
            </w:r>
          </w:p>
        </w:tc>
        <w:tc>
          <w:tcPr>
            <w:tcW w:w="1888" w:type="dxa"/>
            <w:shd w:val="clear" w:color="auto" w:fill="EDF2F8"/>
          </w:tcPr>
          <w:p w:rsidR="00F04D23" w:rsidRDefault="009B3C90" w14:paraId="000003FB" w14:textId="77777777">
            <w:pPr>
              <w:ind w:left="0" w:hanging="2"/>
              <w:jc w:val="both"/>
              <w:rPr>
                <w:sz w:val="20"/>
                <w:szCs w:val="20"/>
              </w:rPr>
            </w:pPr>
            <w:r>
              <w:rPr>
                <w:sz w:val="20"/>
                <w:szCs w:val="20"/>
              </w:rPr>
              <w:t>Septiembre de 2022</w:t>
            </w:r>
          </w:p>
        </w:tc>
      </w:tr>
      <w:tr w:rsidR="00F04D23" w14:paraId="0F8196EB" w14:textId="77777777">
        <w:trPr>
          <w:cantSplit/>
          <w:trHeight w:val="340"/>
        </w:trPr>
        <w:tc>
          <w:tcPr>
            <w:tcW w:w="1272" w:type="dxa"/>
            <w:vMerge/>
            <w:shd w:val="clear" w:color="auto" w:fill="EDF2F8"/>
          </w:tcPr>
          <w:p w:rsidR="00F04D23" w:rsidRDefault="00F04D23" w14:paraId="000003FC" w14:textId="77777777">
            <w:pPr>
              <w:widowControl w:val="0"/>
              <w:pBdr>
                <w:top w:val="nil"/>
                <w:left w:val="nil"/>
                <w:bottom w:val="nil"/>
                <w:right w:val="nil"/>
                <w:between w:val="nil"/>
              </w:pBdr>
              <w:ind w:left="0" w:hanging="2"/>
              <w:rPr>
                <w:sz w:val="20"/>
                <w:szCs w:val="20"/>
              </w:rPr>
            </w:pPr>
          </w:p>
        </w:tc>
        <w:tc>
          <w:tcPr>
            <w:tcW w:w="1991" w:type="dxa"/>
            <w:shd w:val="clear" w:color="auto" w:fill="EDF2F8"/>
          </w:tcPr>
          <w:p w:rsidR="00F04D23" w:rsidRDefault="009B3C90" w14:paraId="000003FD" w14:textId="77777777">
            <w:pPr>
              <w:ind w:left="0" w:hanging="2"/>
              <w:jc w:val="both"/>
              <w:rPr>
                <w:sz w:val="20"/>
                <w:szCs w:val="20"/>
              </w:rPr>
            </w:pPr>
            <w:r>
              <w:rPr>
                <w:sz w:val="20"/>
                <w:szCs w:val="20"/>
              </w:rPr>
              <w:t>Rafael Lizcano</w:t>
            </w:r>
          </w:p>
        </w:tc>
        <w:tc>
          <w:tcPr>
            <w:tcW w:w="1559" w:type="dxa"/>
            <w:shd w:val="clear" w:color="auto" w:fill="EDF2F8"/>
          </w:tcPr>
          <w:p w:rsidR="00F04D23" w:rsidRDefault="009B3C90" w14:paraId="000003FE" w14:textId="77777777">
            <w:pPr>
              <w:ind w:left="0" w:hanging="2"/>
              <w:jc w:val="both"/>
              <w:rPr>
                <w:sz w:val="20"/>
                <w:szCs w:val="20"/>
              </w:rPr>
            </w:pPr>
            <w:r>
              <w:rPr>
                <w:sz w:val="20"/>
                <w:szCs w:val="20"/>
              </w:rPr>
              <w:t>Responsable Equipo</w:t>
            </w:r>
          </w:p>
          <w:p w:rsidR="00F04D23" w:rsidRDefault="009B3C90" w14:paraId="000003FF" w14:textId="77777777">
            <w:pPr>
              <w:ind w:left="0" w:hanging="2"/>
              <w:jc w:val="both"/>
              <w:rPr>
                <w:sz w:val="20"/>
                <w:szCs w:val="20"/>
              </w:rPr>
            </w:pPr>
            <w:r>
              <w:rPr>
                <w:sz w:val="20"/>
                <w:szCs w:val="20"/>
              </w:rPr>
              <w:t>Desarrollo Curricular</w:t>
            </w:r>
          </w:p>
        </w:tc>
        <w:tc>
          <w:tcPr>
            <w:tcW w:w="3257" w:type="dxa"/>
            <w:shd w:val="clear" w:color="auto" w:fill="EDF2F8"/>
          </w:tcPr>
          <w:p w:rsidR="00F04D23" w:rsidRDefault="009B3C90" w14:paraId="00000400" w14:textId="77777777">
            <w:pPr>
              <w:ind w:left="0" w:hanging="2"/>
              <w:jc w:val="both"/>
              <w:rPr>
                <w:sz w:val="20"/>
                <w:szCs w:val="20"/>
              </w:rPr>
            </w:pPr>
            <w:r>
              <w:rPr>
                <w:sz w:val="20"/>
                <w:szCs w:val="20"/>
              </w:rPr>
              <w:t>Regional Santander – Centro Industrial del Diseño y la Manufactura.</w:t>
            </w:r>
          </w:p>
        </w:tc>
        <w:tc>
          <w:tcPr>
            <w:tcW w:w="1888" w:type="dxa"/>
            <w:shd w:val="clear" w:color="auto" w:fill="EDF2F8"/>
          </w:tcPr>
          <w:p w:rsidR="00F04D23" w:rsidRDefault="009B3C90" w14:paraId="00000401" w14:textId="77777777">
            <w:pPr>
              <w:ind w:left="0" w:hanging="2"/>
              <w:jc w:val="both"/>
              <w:rPr>
                <w:sz w:val="20"/>
                <w:szCs w:val="20"/>
              </w:rPr>
            </w:pPr>
            <w:r>
              <w:rPr>
                <w:sz w:val="20"/>
                <w:szCs w:val="20"/>
              </w:rPr>
              <w:t>Agosto de 2022</w:t>
            </w:r>
          </w:p>
        </w:tc>
      </w:tr>
      <w:tr w:rsidR="00F04D23" w14:paraId="79876B64" w14:textId="77777777">
        <w:trPr>
          <w:cantSplit/>
          <w:trHeight w:val="340"/>
        </w:trPr>
        <w:tc>
          <w:tcPr>
            <w:tcW w:w="1272" w:type="dxa"/>
            <w:vMerge/>
            <w:shd w:val="clear" w:color="auto" w:fill="EDF2F8"/>
          </w:tcPr>
          <w:p w:rsidR="00F04D23" w:rsidRDefault="00F04D23" w14:paraId="00000402" w14:textId="77777777">
            <w:pPr>
              <w:widowControl w:val="0"/>
              <w:pBdr>
                <w:top w:val="nil"/>
                <w:left w:val="nil"/>
                <w:bottom w:val="nil"/>
                <w:right w:val="nil"/>
                <w:between w:val="nil"/>
              </w:pBdr>
              <w:ind w:left="0" w:hanging="2"/>
              <w:rPr>
                <w:sz w:val="20"/>
                <w:szCs w:val="20"/>
              </w:rPr>
            </w:pPr>
          </w:p>
        </w:tc>
        <w:tc>
          <w:tcPr>
            <w:tcW w:w="1991" w:type="dxa"/>
            <w:shd w:val="clear" w:color="auto" w:fill="EDF2F8"/>
          </w:tcPr>
          <w:p w:rsidR="00F04D23" w:rsidRDefault="009B3C90" w14:paraId="00000403" w14:textId="77777777">
            <w:pPr>
              <w:ind w:left="0" w:hanging="2"/>
              <w:jc w:val="both"/>
              <w:rPr>
                <w:sz w:val="20"/>
                <w:szCs w:val="20"/>
              </w:rPr>
            </w:pPr>
            <w:r>
              <w:rPr>
                <w:sz w:val="20"/>
                <w:szCs w:val="20"/>
              </w:rPr>
              <w:t>Sandra Patricia Hoyos Sepúlveda</w:t>
            </w:r>
          </w:p>
        </w:tc>
        <w:tc>
          <w:tcPr>
            <w:tcW w:w="1559" w:type="dxa"/>
            <w:shd w:val="clear" w:color="auto" w:fill="EDF2F8"/>
          </w:tcPr>
          <w:p w:rsidR="00F04D23" w:rsidRDefault="009B3C90" w14:paraId="00000404" w14:textId="77777777">
            <w:pPr>
              <w:ind w:left="0" w:hanging="2"/>
              <w:jc w:val="both"/>
              <w:rPr>
                <w:sz w:val="20"/>
                <w:szCs w:val="20"/>
              </w:rPr>
            </w:pPr>
            <w:r>
              <w:rPr>
                <w:sz w:val="20"/>
                <w:szCs w:val="20"/>
              </w:rPr>
              <w:t>Corrección de estilo</w:t>
            </w:r>
          </w:p>
        </w:tc>
        <w:tc>
          <w:tcPr>
            <w:tcW w:w="3257" w:type="dxa"/>
            <w:shd w:val="clear" w:color="auto" w:fill="EDF2F8"/>
          </w:tcPr>
          <w:p w:rsidR="00F04D23" w:rsidRDefault="009B3C90" w14:paraId="00000405" w14:textId="77777777">
            <w:pPr>
              <w:ind w:left="0" w:hanging="2"/>
              <w:jc w:val="both"/>
              <w:rPr>
                <w:sz w:val="20"/>
                <w:szCs w:val="20"/>
              </w:rPr>
            </w:pPr>
            <w:r>
              <w:rPr>
                <w:sz w:val="20"/>
                <w:szCs w:val="20"/>
              </w:rPr>
              <w:t>Regional Distrito Capital - Centro de Diseño y Metrología</w:t>
            </w:r>
          </w:p>
        </w:tc>
        <w:tc>
          <w:tcPr>
            <w:tcW w:w="1888" w:type="dxa"/>
            <w:shd w:val="clear" w:color="auto" w:fill="EDF2F8"/>
          </w:tcPr>
          <w:p w:rsidR="00F04D23" w:rsidRDefault="009B3C90" w14:paraId="00000406" w14:textId="77777777">
            <w:pPr>
              <w:ind w:left="0" w:hanging="2"/>
              <w:jc w:val="both"/>
              <w:rPr>
                <w:sz w:val="20"/>
                <w:szCs w:val="20"/>
              </w:rPr>
            </w:pPr>
            <w:r>
              <w:rPr>
                <w:sz w:val="20"/>
                <w:szCs w:val="20"/>
              </w:rPr>
              <w:t>Septiembre de 2022</w:t>
            </w:r>
          </w:p>
        </w:tc>
      </w:tr>
      <w:tr w:rsidR="00F04D23" w14:paraId="5B2FDA1B" w14:textId="77777777">
        <w:trPr>
          <w:cantSplit/>
          <w:trHeight w:val="340"/>
        </w:trPr>
        <w:tc>
          <w:tcPr>
            <w:tcW w:w="1272" w:type="dxa"/>
            <w:vMerge/>
            <w:shd w:val="clear" w:color="auto" w:fill="EDF2F8"/>
          </w:tcPr>
          <w:p w:rsidR="00F04D23" w:rsidRDefault="00F04D23" w14:paraId="00000407" w14:textId="77777777">
            <w:pPr>
              <w:widowControl w:val="0"/>
              <w:pBdr>
                <w:top w:val="nil"/>
                <w:left w:val="nil"/>
                <w:bottom w:val="nil"/>
                <w:right w:val="nil"/>
                <w:between w:val="nil"/>
              </w:pBdr>
              <w:ind w:left="0" w:hanging="2"/>
              <w:rPr>
                <w:sz w:val="20"/>
                <w:szCs w:val="20"/>
              </w:rPr>
            </w:pPr>
          </w:p>
        </w:tc>
        <w:tc>
          <w:tcPr>
            <w:tcW w:w="1991" w:type="dxa"/>
            <w:shd w:val="clear" w:color="auto" w:fill="EDF2F8"/>
          </w:tcPr>
          <w:p w:rsidR="00F04D23" w:rsidRDefault="00F04D23" w14:paraId="00000408" w14:textId="77777777">
            <w:pPr>
              <w:ind w:left="0" w:hanging="2"/>
              <w:jc w:val="both"/>
              <w:rPr>
                <w:sz w:val="20"/>
                <w:szCs w:val="20"/>
              </w:rPr>
            </w:pPr>
          </w:p>
        </w:tc>
        <w:tc>
          <w:tcPr>
            <w:tcW w:w="1559" w:type="dxa"/>
            <w:shd w:val="clear" w:color="auto" w:fill="EDF2F8"/>
          </w:tcPr>
          <w:p w:rsidR="00F04D23" w:rsidRDefault="00F04D23" w14:paraId="00000409" w14:textId="77777777">
            <w:pPr>
              <w:ind w:left="0" w:hanging="2"/>
              <w:jc w:val="both"/>
              <w:rPr>
                <w:sz w:val="20"/>
                <w:szCs w:val="20"/>
              </w:rPr>
            </w:pPr>
          </w:p>
        </w:tc>
        <w:tc>
          <w:tcPr>
            <w:tcW w:w="3257" w:type="dxa"/>
            <w:shd w:val="clear" w:color="auto" w:fill="EDF2F8"/>
          </w:tcPr>
          <w:p w:rsidR="00F04D23" w:rsidRDefault="00F04D23" w14:paraId="0000040A" w14:textId="77777777">
            <w:pPr>
              <w:ind w:left="0" w:hanging="2"/>
              <w:jc w:val="both"/>
              <w:rPr>
                <w:sz w:val="20"/>
                <w:szCs w:val="20"/>
              </w:rPr>
            </w:pPr>
          </w:p>
        </w:tc>
        <w:tc>
          <w:tcPr>
            <w:tcW w:w="1888" w:type="dxa"/>
            <w:shd w:val="clear" w:color="auto" w:fill="EDF2F8"/>
          </w:tcPr>
          <w:p w:rsidR="00F04D23" w:rsidRDefault="00F04D23" w14:paraId="0000040B" w14:textId="77777777">
            <w:pPr>
              <w:ind w:left="0" w:hanging="2"/>
              <w:jc w:val="both"/>
              <w:rPr>
                <w:sz w:val="20"/>
                <w:szCs w:val="20"/>
              </w:rPr>
            </w:pPr>
          </w:p>
        </w:tc>
      </w:tr>
    </w:tbl>
    <w:p w:rsidR="00F04D23" w:rsidRDefault="00F04D23" w14:paraId="0000040C" w14:textId="77777777">
      <w:pPr>
        <w:ind w:left="0" w:hanging="2"/>
        <w:jc w:val="both"/>
        <w:rPr>
          <w:sz w:val="20"/>
          <w:szCs w:val="20"/>
        </w:rPr>
      </w:pPr>
    </w:p>
    <w:p w:rsidR="00F04D23" w:rsidRDefault="00F04D23" w14:paraId="0000040D" w14:textId="77777777">
      <w:pPr>
        <w:ind w:left="0" w:hanging="2"/>
        <w:jc w:val="both"/>
        <w:rPr>
          <w:sz w:val="20"/>
          <w:szCs w:val="20"/>
        </w:rPr>
      </w:pPr>
    </w:p>
    <w:p w:rsidR="00F04D23" w:rsidRDefault="009B3C90" w14:paraId="0000040E" w14:textId="77777777">
      <w:pPr>
        <w:numPr>
          <w:ilvl w:val="0"/>
          <w:numId w:val="12"/>
        </w:numPr>
        <w:pBdr>
          <w:top w:val="nil"/>
          <w:left w:val="nil"/>
          <w:bottom w:val="nil"/>
          <w:right w:val="nil"/>
          <w:between w:val="nil"/>
        </w:pBdr>
        <w:ind w:left="0" w:hanging="2"/>
        <w:jc w:val="both"/>
        <w:rPr>
          <w:color w:val="000000"/>
          <w:sz w:val="20"/>
          <w:szCs w:val="20"/>
        </w:rPr>
      </w:pPr>
      <w:r>
        <w:rPr>
          <w:b/>
          <w:color w:val="000000"/>
          <w:sz w:val="20"/>
          <w:szCs w:val="20"/>
        </w:rPr>
        <w:t xml:space="preserve">CONTROL DE CAMBIOS </w:t>
      </w:r>
    </w:p>
    <w:p w:rsidR="00F04D23" w:rsidRDefault="009B3C90" w14:paraId="0000040F" w14:textId="77777777">
      <w:pPr>
        <w:pBdr>
          <w:top w:val="nil"/>
          <w:left w:val="nil"/>
          <w:bottom w:val="nil"/>
          <w:right w:val="nil"/>
          <w:between w:val="nil"/>
        </w:pBdr>
        <w:ind w:left="0" w:hanging="2"/>
        <w:jc w:val="both"/>
        <w:rPr>
          <w:color w:val="808080"/>
          <w:sz w:val="20"/>
          <w:szCs w:val="20"/>
        </w:rPr>
      </w:pPr>
      <w:r>
        <w:rPr>
          <w:b/>
          <w:color w:val="808080"/>
          <w:sz w:val="20"/>
          <w:szCs w:val="20"/>
        </w:rPr>
        <w:t>(Diligenciar únicamente si realiza ajustes a la Unidad Temática)</w:t>
      </w:r>
    </w:p>
    <w:p w:rsidR="00F04D23" w:rsidRDefault="00F04D23" w14:paraId="00000410" w14:textId="77777777">
      <w:pPr>
        <w:ind w:left="0" w:hanging="2"/>
        <w:jc w:val="both"/>
        <w:rPr>
          <w:sz w:val="20"/>
          <w:szCs w:val="20"/>
        </w:rPr>
      </w:pPr>
    </w:p>
    <w:tbl>
      <w:tblPr>
        <w:tblStyle w:val="af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64"/>
        <w:gridCol w:w="2138"/>
        <w:gridCol w:w="1701"/>
        <w:gridCol w:w="1843"/>
        <w:gridCol w:w="1044"/>
        <w:gridCol w:w="1977"/>
      </w:tblGrid>
      <w:tr w:rsidR="00F04D23" w14:paraId="55CF2489" w14:textId="77777777">
        <w:tc>
          <w:tcPr>
            <w:tcW w:w="1264" w:type="dxa"/>
            <w:tcBorders>
              <w:top w:val="nil"/>
              <w:left w:val="nil"/>
            </w:tcBorders>
            <w:shd w:val="clear" w:color="auto" w:fill="EDF2F8"/>
          </w:tcPr>
          <w:p w:rsidR="00F04D23" w:rsidRDefault="00F04D23" w14:paraId="00000411" w14:textId="77777777">
            <w:pPr>
              <w:ind w:left="0" w:hanging="2"/>
              <w:jc w:val="both"/>
              <w:rPr>
                <w:sz w:val="20"/>
                <w:szCs w:val="20"/>
              </w:rPr>
            </w:pPr>
          </w:p>
        </w:tc>
        <w:tc>
          <w:tcPr>
            <w:tcW w:w="2138" w:type="dxa"/>
            <w:shd w:val="clear" w:color="auto" w:fill="EDF2F8"/>
          </w:tcPr>
          <w:p w:rsidR="00F04D23" w:rsidRDefault="009B3C90" w14:paraId="00000412" w14:textId="77777777">
            <w:pPr>
              <w:ind w:left="0" w:hanging="2"/>
              <w:jc w:val="both"/>
              <w:rPr>
                <w:sz w:val="20"/>
                <w:szCs w:val="20"/>
              </w:rPr>
            </w:pPr>
            <w:r>
              <w:rPr>
                <w:b/>
                <w:sz w:val="20"/>
                <w:szCs w:val="20"/>
              </w:rPr>
              <w:t>Nombre</w:t>
            </w:r>
          </w:p>
        </w:tc>
        <w:tc>
          <w:tcPr>
            <w:tcW w:w="1701" w:type="dxa"/>
            <w:shd w:val="clear" w:color="auto" w:fill="EDF2F8"/>
          </w:tcPr>
          <w:p w:rsidR="00F04D23" w:rsidRDefault="009B3C90" w14:paraId="00000413" w14:textId="77777777">
            <w:pPr>
              <w:ind w:left="0" w:hanging="2"/>
              <w:jc w:val="both"/>
              <w:rPr>
                <w:sz w:val="20"/>
                <w:szCs w:val="20"/>
              </w:rPr>
            </w:pPr>
            <w:r>
              <w:rPr>
                <w:b/>
                <w:sz w:val="20"/>
                <w:szCs w:val="20"/>
              </w:rPr>
              <w:t>Cargo</w:t>
            </w:r>
          </w:p>
        </w:tc>
        <w:tc>
          <w:tcPr>
            <w:tcW w:w="1843" w:type="dxa"/>
            <w:shd w:val="clear" w:color="auto" w:fill="EDF2F8"/>
          </w:tcPr>
          <w:p w:rsidR="00F04D23" w:rsidRDefault="009B3C90" w14:paraId="00000414" w14:textId="77777777">
            <w:pPr>
              <w:ind w:left="0" w:hanging="2"/>
              <w:jc w:val="both"/>
              <w:rPr>
                <w:sz w:val="20"/>
                <w:szCs w:val="20"/>
              </w:rPr>
            </w:pPr>
            <w:r>
              <w:rPr>
                <w:b/>
                <w:sz w:val="20"/>
                <w:szCs w:val="20"/>
              </w:rPr>
              <w:t>Dependencia</w:t>
            </w:r>
          </w:p>
        </w:tc>
        <w:tc>
          <w:tcPr>
            <w:tcW w:w="1044" w:type="dxa"/>
            <w:shd w:val="clear" w:color="auto" w:fill="EDF2F8"/>
          </w:tcPr>
          <w:p w:rsidR="00F04D23" w:rsidRDefault="009B3C90" w14:paraId="00000415" w14:textId="77777777">
            <w:pPr>
              <w:ind w:left="0" w:hanging="2"/>
              <w:jc w:val="both"/>
              <w:rPr>
                <w:sz w:val="20"/>
                <w:szCs w:val="20"/>
              </w:rPr>
            </w:pPr>
            <w:r>
              <w:rPr>
                <w:b/>
                <w:sz w:val="20"/>
                <w:szCs w:val="20"/>
              </w:rPr>
              <w:t>Fecha</w:t>
            </w:r>
          </w:p>
        </w:tc>
        <w:tc>
          <w:tcPr>
            <w:tcW w:w="1977" w:type="dxa"/>
            <w:shd w:val="clear" w:color="auto" w:fill="EDF2F8"/>
          </w:tcPr>
          <w:p w:rsidR="00F04D23" w:rsidRDefault="009B3C90" w14:paraId="00000416" w14:textId="77777777">
            <w:pPr>
              <w:ind w:left="0" w:hanging="2"/>
              <w:jc w:val="both"/>
              <w:rPr>
                <w:sz w:val="20"/>
                <w:szCs w:val="20"/>
              </w:rPr>
            </w:pPr>
            <w:r>
              <w:rPr>
                <w:b/>
                <w:sz w:val="20"/>
                <w:szCs w:val="20"/>
              </w:rPr>
              <w:t>Razón del cambio</w:t>
            </w:r>
          </w:p>
        </w:tc>
      </w:tr>
      <w:tr w:rsidR="00F04D23" w14:paraId="06B976BC" w14:textId="77777777">
        <w:tc>
          <w:tcPr>
            <w:tcW w:w="1264" w:type="dxa"/>
            <w:shd w:val="clear" w:color="auto" w:fill="EDF2F8"/>
          </w:tcPr>
          <w:p w:rsidR="00F04D23" w:rsidRDefault="009B3C90" w14:paraId="00000417" w14:textId="77777777">
            <w:pPr>
              <w:ind w:left="0" w:hanging="2"/>
              <w:jc w:val="both"/>
              <w:rPr>
                <w:sz w:val="20"/>
                <w:szCs w:val="20"/>
              </w:rPr>
            </w:pPr>
            <w:r>
              <w:rPr>
                <w:b/>
                <w:sz w:val="20"/>
                <w:szCs w:val="20"/>
              </w:rPr>
              <w:t>Autor (es)</w:t>
            </w:r>
          </w:p>
        </w:tc>
        <w:tc>
          <w:tcPr>
            <w:tcW w:w="2138" w:type="dxa"/>
            <w:shd w:val="clear" w:color="auto" w:fill="EDF2F8"/>
          </w:tcPr>
          <w:p w:rsidR="00F04D23" w:rsidRDefault="00F04D23" w14:paraId="00000418" w14:textId="77777777">
            <w:pPr>
              <w:ind w:left="0" w:hanging="2"/>
              <w:jc w:val="both"/>
              <w:rPr>
                <w:sz w:val="20"/>
                <w:szCs w:val="20"/>
              </w:rPr>
            </w:pPr>
          </w:p>
        </w:tc>
        <w:tc>
          <w:tcPr>
            <w:tcW w:w="1701" w:type="dxa"/>
            <w:shd w:val="clear" w:color="auto" w:fill="EDF2F8"/>
          </w:tcPr>
          <w:p w:rsidR="00F04D23" w:rsidRDefault="00F04D23" w14:paraId="00000419" w14:textId="77777777">
            <w:pPr>
              <w:ind w:left="0" w:hanging="2"/>
              <w:jc w:val="both"/>
              <w:rPr>
                <w:sz w:val="20"/>
                <w:szCs w:val="20"/>
              </w:rPr>
            </w:pPr>
          </w:p>
        </w:tc>
        <w:tc>
          <w:tcPr>
            <w:tcW w:w="1843" w:type="dxa"/>
            <w:shd w:val="clear" w:color="auto" w:fill="EDF2F8"/>
          </w:tcPr>
          <w:p w:rsidR="00F04D23" w:rsidRDefault="00F04D23" w14:paraId="0000041A" w14:textId="77777777">
            <w:pPr>
              <w:ind w:left="0" w:hanging="2"/>
              <w:jc w:val="both"/>
              <w:rPr>
                <w:sz w:val="20"/>
                <w:szCs w:val="20"/>
              </w:rPr>
            </w:pPr>
          </w:p>
        </w:tc>
        <w:tc>
          <w:tcPr>
            <w:tcW w:w="1044" w:type="dxa"/>
            <w:shd w:val="clear" w:color="auto" w:fill="EDF2F8"/>
          </w:tcPr>
          <w:p w:rsidR="00F04D23" w:rsidRDefault="00F04D23" w14:paraId="0000041B" w14:textId="77777777">
            <w:pPr>
              <w:ind w:left="0" w:hanging="2"/>
              <w:jc w:val="both"/>
              <w:rPr>
                <w:sz w:val="20"/>
                <w:szCs w:val="20"/>
              </w:rPr>
            </w:pPr>
          </w:p>
        </w:tc>
        <w:tc>
          <w:tcPr>
            <w:tcW w:w="1977" w:type="dxa"/>
            <w:shd w:val="clear" w:color="auto" w:fill="EDF2F8"/>
          </w:tcPr>
          <w:p w:rsidR="00F04D23" w:rsidRDefault="00F04D23" w14:paraId="0000041C" w14:textId="77777777">
            <w:pPr>
              <w:ind w:left="0" w:hanging="2"/>
              <w:jc w:val="both"/>
              <w:rPr>
                <w:sz w:val="20"/>
                <w:szCs w:val="20"/>
              </w:rPr>
            </w:pPr>
          </w:p>
        </w:tc>
      </w:tr>
    </w:tbl>
    <w:p w:rsidR="00F04D23" w:rsidRDefault="00F04D23" w14:paraId="0000041D" w14:textId="77777777">
      <w:pPr>
        <w:ind w:left="0" w:hanging="2"/>
        <w:jc w:val="both"/>
        <w:rPr>
          <w:color w:val="000000"/>
          <w:sz w:val="20"/>
          <w:szCs w:val="20"/>
        </w:rPr>
      </w:pPr>
    </w:p>
    <w:p w:rsidR="00F04D23" w:rsidRDefault="00F04D23" w14:paraId="0000041E" w14:textId="77777777">
      <w:pPr>
        <w:ind w:left="0" w:hanging="2"/>
        <w:jc w:val="both"/>
        <w:rPr>
          <w:sz w:val="20"/>
          <w:szCs w:val="20"/>
        </w:rPr>
      </w:pPr>
    </w:p>
    <w:p w:rsidR="00F04D23" w:rsidRDefault="00F04D23" w14:paraId="0000041F" w14:textId="77777777">
      <w:pPr>
        <w:ind w:left="0" w:hanging="2"/>
        <w:jc w:val="both"/>
        <w:rPr>
          <w:sz w:val="20"/>
          <w:szCs w:val="20"/>
        </w:rPr>
      </w:pPr>
    </w:p>
    <w:p w:rsidR="00F04D23" w:rsidRDefault="009B3C90" w14:paraId="00000420" w14:textId="77777777">
      <w:pPr>
        <w:ind w:left="0" w:hanging="2"/>
        <w:jc w:val="both"/>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bookmarkStart w:name="_heading=h.30j0zll" w:colFirst="0" w:colLast="0" w:id="93"/>
    <w:bookmarkEnd w:id="93"/>
    <w:p w:rsidR="00F04D23" w:rsidRDefault="009B3C90" w14:paraId="00000421" w14:textId="77777777">
      <w:pPr>
        <w:ind w:left="0" w:hanging="2"/>
        <w:jc w:val="both"/>
        <w:rPr>
          <w:sz w:val="20"/>
          <w:szCs w:val="20"/>
        </w:rPr>
      </w:pPr>
      <w:r>
        <w:fldChar w:fldCharType="begin"/>
      </w:r>
      <w:r>
        <w:instrText>HYPERLINK "https://drive.google.com/drive/u/1/folders/1UiJvaklSCICR4BaQ7ga_q04JFa53h_u_" \h</w:instrText>
      </w:r>
      <w:r>
        <w:fldChar w:fldCharType="separate"/>
      </w:r>
      <w:r>
        <w:rPr>
          <w:color w:val="0000FF"/>
          <w:sz w:val="20"/>
          <w:szCs w:val="20"/>
          <w:u w:val="single"/>
        </w:rPr>
        <w:t>https://drive.google.com/drive/u/1/folders/1UiJvaklSCICR4BaQ7ga_q04JFa53h_u_</w:t>
      </w:r>
      <w:r>
        <w:rPr>
          <w:color w:val="0000FF"/>
          <w:sz w:val="20"/>
          <w:szCs w:val="20"/>
          <w:u w:val="single"/>
        </w:rPr>
        <w:fldChar w:fldCharType="end"/>
      </w:r>
      <w:r>
        <w:rPr>
          <w:sz w:val="20"/>
          <w:szCs w:val="20"/>
        </w:rPr>
        <w:t xml:space="preserve"> </w:t>
      </w:r>
    </w:p>
    <w:sectPr w:rsidR="00F04D23">
      <w:headerReference w:type="default" r:id="rId61"/>
      <w:footerReference w:type="default" r:id="rId62"/>
      <w:pgSz w:w="12240" w:h="15840" w:orient="portrait"/>
      <w:pgMar w:top="1418" w:right="1418" w:bottom="1418"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ana vela rodriguez velasquez" w:date="2022-08-23T12:27:00Z" w:id="1">
    <w:p w:rsidR="00F04D23" w:rsidRDefault="009B3C90" w14:paraId="0000049C" w14:textId="77777777">
      <w:pPr>
        <w:widowControl w:val="0"/>
        <w:pBdr>
          <w:top w:val="nil"/>
          <w:left w:val="nil"/>
          <w:bottom w:val="nil"/>
          <w:right w:val="nil"/>
          <w:between w:val="nil"/>
        </w:pBdr>
        <w:spacing w:line="240" w:lineRule="auto"/>
        <w:ind w:left="0" w:hanging="2"/>
        <w:rPr>
          <w:color w:val="000000"/>
        </w:rPr>
      </w:pPr>
      <w:r>
        <w:rPr>
          <w:color w:val="000000"/>
        </w:rPr>
        <w:t>Video ubicado en la carpeta de formatos di.</w:t>
      </w:r>
    </w:p>
  </w:comment>
  <w:comment w:initials="LG" w:author="Liliana Victoria Morales Gualdron" w:date="2024-06-12T11:31:00Z" w:id="2">
    <w:p w:rsidR="1EA06C28" w:rsidRDefault="1EA06C28" w14:paraId="626E624A" w14:textId="22DFF883">
      <w:pPr>
        <w:ind w:left="0" w:hanging="2"/>
      </w:pPr>
      <w:r>
        <w:t xml:space="preserve">Nombre del video: Modelos de negocio y sistema de gestión del riesgo </w:t>
      </w:r>
      <w:r>
        <w:annotationRef/>
      </w:r>
    </w:p>
  </w:comment>
  <w:comment w:initials="" w:author="ana vela rodriguez velasquez" w:date="2022-08-30T12:36:00Z" w:id="3">
    <w:p w:rsidR="00F04D23" w:rsidRDefault="009B3C90" w14:paraId="000004CE"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31T09:58:00Z" w:id="4">
    <w:p w:rsidR="00F04D23" w:rsidRDefault="009B3C90" w14:paraId="00000429"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0T13:20:00Z" w:id="5">
    <w:p w:rsidR="00F04D23" w:rsidRDefault="009B3C90" w14:paraId="000004AF"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0T13:24:00Z" w:id="6">
    <w:p w:rsidR="00F04D23" w:rsidRDefault="009B3C90" w14:paraId="000004E0"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23T12:38:00Z" w:id="8">
    <w:p w:rsidR="00F04D23" w:rsidRDefault="009B3C90" w14:paraId="0000042E"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LG" w:author="Liliana Victoria Morales Gualdron" w:date="2024-06-12T11:43:00Z" w:id="7">
    <w:p w:rsidR="1EA06C28" w:rsidRDefault="1EA06C28" w14:paraId="52970733" w14:textId="727F474B">
      <w:pPr>
        <w:ind w:left="0" w:hanging="2"/>
      </w:pPr>
      <w:r>
        <w:t>Se ajusta el nombre del recurso tal y como se encuentra en el guion de video.</w:t>
      </w:r>
      <w:r>
        <w:annotationRef/>
      </w:r>
    </w:p>
  </w:comment>
  <w:comment w:initials="AV" w:author="Andrés Felipe Velandia Espitia" w:date="2024-05-06T15:36:00Z" w:id="9">
    <w:p w:rsidR="000B65C6" w:rsidRDefault="000B65C6" w14:paraId="18E4637F" w14:textId="77777777">
      <w:pPr>
        <w:pStyle w:val="Textocomentario"/>
        <w:ind w:left="0" w:hanging="2"/>
      </w:pPr>
      <w:r>
        <w:rPr>
          <w:rStyle w:val="Refdecomentario"/>
        </w:rPr>
        <w:annotationRef/>
      </w:r>
      <w:r>
        <w:t>Texto alternativo:</w:t>
      </w:r>
    </w:p>
    <w:p w:rsidRPr="000B65C6" w:rsidR="000B65C6" w:rsidRDefault="000B65C6" w14:paraId="20A71F9F" w14:textId="77777777">
      <w:pPr>
        <w:pStyle w:val="Textocomentario"/>
        <w:ind w:left="0" w:hanging="2"/>
        <w:rPr>
          <w:highlight w:val="magenta"/>
        </w:rPr>
      </w:pPr>
      <w:r w:rsidRPr="000B65C6">
        <w:rPr>
          <w:highlight w:val="magenta"/>
        </w:rPr>
        <w:t>Imagen que relaciona los aspectos que tienen que ver con el modelo Canvas, los cuales son:</w:t>
      </w:r>
    </w:p>
    <w:p w:rsidRPr="000B65C6" w:rsidR="000B65C6" w:rsidRDefault="000B65C6" w14:paraId="1D29D6BC" w14:textId="77777777">
      <w:pPr>
        <w:pStyle w:val="Textocomentario"/>
        <w:ind w:left="0" w:hanging="2"/>
        <w:rPr>
          <w:highlight w:val="magenta"/>
        </w:rPr>
      </w:pPr>
      <w:r w:rsidRPr="000B65C6">
        <w:rPr>
          <w:highlight w:val="magenta"/>
        </w:rPr>
        <w:t>Socios clave.</w:t>
      </w:r>
    </w:p>
    <w:p w:rsidRPr="000B65C6" w:rsidR="000B65C6" w:rsidRDefault="000B65C6" w14:paraId="6000E15C" w14:textId="77777777">
      <w:pPr>
        <w:pStyle w:val="Textocomentario"/>
        <w:ind w:left="0" w:hanging="2"/>
        <w:rPr>
          <w:highlight w:val="magenta"/>
        </w:rPr>
      </w:pPr>
      <w:r w:rsidRPr="000B65C6">
        <w:rPr>
          <w:highlight w:val="magenta"/>
        </w:rPr>
        <w:t xml:space="preserve">Actividades clave. </w:t>
      </w:r>
    </w:p>
    <w:p w:rsidRPr="000B65C6" w:rsidR="000B65C6" w:rsidRDefault="000B65C6" w14:paraId="64C9A4FB" w14:textId="77777777">
      <w:pPr>
        <w:pStyle w:val="Textocomentario"/>
        <w:ind w:left="0" w:hanging="2"/>
        <w:rPr>
          <w:highlight w:val="magenta"/>
        </w:rPr>
      </w:pPr>
      <w:r w:rsidRPr="000B65C6">
        <w:rPr>
          <w:highlight w:val="magenta"/>
        </w:rPr>
        <w:t>Propuestas de valor.</w:t>
      </w:r>
    </w:p>
    <w:p w:rsidRPr="000B65C6" w:rsidR="000B65C6" w:rsidRDefault="000B65C6" w14:paraId="23487F6E" w14:textId="77777777">
      <w:pPr>
        <w:pStyle w:val="Textocomentario"/>
        <w:ind w:left="0" w:hanging="2"/>
        <w:rPr>
          <w:highlight w:val="magenta"/>
        </w:rPr>
      </w:pPr>
      <w:r w:rsidRPr="000B65C6">
        <w:rPr>
          <w:highlight w:val="magenta"/>
        </w:rPr>
        <w:t>Relación con los clientes.</w:t>
      </w:r>
    </w:p>
    <w:p w:rsidRPr="000B65C6" w:rsidR="000B65C6" w:rsidRDefault="000B65C6" w14:paraId="342D8BAE" w14:textId="77777777">
      <w:pPr>
        <w:pStyle w:val="Textocomentario"/>
        <w:ind w:left="0" w:hanging="2"/>
        <w:rPr>
          <w:highlight w:val="magenta"/>
        </w:rPr>
      </w:pPr>
      <w:r w:rsidRPr="000B65C6">
        <w:rPr>
          <w:highlight w:val="magenta"/>
        </w:rPr>
        <w:t>Segmentos de clientes.</w:t>
      </w:r>
    </w:p>
    <w:p w:rsidRPr="000B65C6" w:rsidR="000B65C6" w:rsidP="000B65C6" w:rsidRDefault="000B65C6" w14:paraId="4131E248" w14:textId="77777777">
      <w:pPr>
        <w:pStyle w:val="Textocomentario"/>
        <w:ind w:left="0" w:hanging="2"/>
        <w:rPr>
          <w:highlight w:val="magenta"/>
        </w:rPr>
      </w:pPr>
      <w:r w:rsidRPr="000B65C6">
        <w:rPr>
          <w:highlight w:val="magenta"/>
        </w:rPr>
        <w:t>Recursos clave.</w:t>
      </w:r>
    </w:p>
    <w:p w:rsidRPr="000B65C6" w:rsidR="000B65C6" w:rsidP="000B65C6" w:rsidRDefault="000B65C6" w14:paraId="0AABBF75" w14:textId="77777777">
      <w:pPr>
        <w:pStyle w:val="Textocomentario"/>
        <w:ind w:left="0" w:hanging="2"/>
        <w:rPr>
          <w:highlight w:val="magenta"/>
        </w:rPr>
      </w:pPr>
      <w:r w:rsidRPr="000B65C6">
        <w:rPr>
          <w:highlight w:val="magenta"/>
        </w:rPr>
        <w:t>Canales.</w:t>
      </w:r>
    </w:p>
    <w:p w:rsidRPr="000B65C6" w:rsidR="000B65C6" w:rsidP="000B65C6" w:rsidRDefault="000B65C6" w14:paraId="7DFBDEF4" w14:textId="77777777">
      <w:pPr>
        <w:pStyle w:val="Textocomentario"/>
        <w:ind w:left="0" w:hanging="2"/>
        <w:rPr>
          <w:highlight w:val="magenta"/>
        </w:rPr>
      </w:pPr>
      <w:r w:rsidRPr="000B65C6">
        <w:rPr>
          <w:highlight w:val="magenta"/>
        </w:rPr>
        <w:t>Estructura de costes.</w:t>
      </w:r>
    </w:p>
    <w:p w:rsidR="000B65C6" w:rsidP="000B65C6" w:rsidRDefault="000B65C6" w14:paraId="381BBA66" w14:textId="383F21D1">
      <w:pPr>
        <w:pStyle w:val="Textocomentario"/>
        <w:ind w:left="0" w:hanging="2"/>
      </w:pPr>
      <w:r w:rsidRPr="000B65C6">
        <w:rPr>
          <w:highlight w:val="magenta"/>
        </w:rPr>
        <w:t>Líneas de ingresos.</w:t>
      </w:r>
    </w:p>
  </w:comment>
  <w:comment w:initials="" w:author="ana vela rodriguez velasquez" w:date="2022-08-30T14:46:00Z" w:id="10">
    <w:p w:rsidR="00F04D23" w:rsidRDefault="009B3C90" w14:paraId="0000046F" w14:textId="77777777">
      <w:pPr>
        <w:widowControl w:val="0"/>
        <w:pBdr>
          <w:top w:val="nil"/>
          <w:left w:val="nil"/>
          <w:bottom w:val="nil"/>
          <w:right w:val="nil"/>
          <w:between w:val="nil"/>
        </w:pBdr>
        <w:spacing w:line="240" w:lineRule="auto"/>
        <w:ind w:left="0" w:hanging="2"/>
        <w:rPr>
          <w:color w:val="000000"/>
        </w:rPr>
      </w:pPr>
      <w:r>
        <w:rPr>
          <w:color w:val="000000"/>
        </w:rPr>
        <w:t>Fuente de la imagen https://as1.ftcdn.net/v2/jpg/05/03/24/00/1000_F_503240034_pcmGbiupGRqKhZT7wOZib2SmNqBgNR2H.jpg</w:t>
      </w:r>
    </w:p>
  </w:comment>
  <w:comment w:initials="" w:author="ana vela rodriguez velasquez" w:date="2022-08-24T02:26:00Z" w:id="11">
    <w:p w:rsidR="00F04D23" w:rsidRDefault="009B3C90" w14:paraId="00000467"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30T15:23:00Z" w:id="12">
    <w:p w:rsidR="00F04D23" w:rsidRDefault="009B3C90" w14:paraId="00000469"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0T15:24:00Z" w:id="13">
    <w:p w:rsidR="00F04D23" w:rsidRDefault="009B3C90" w14:paraId="00000485"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31T10:02:00Z" w:id="14">
    <w:p w:rsidR="00F04D23" w:rsidRDefault="009B3C90" w14:paraId="0000049E"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1T10:01:00Z" w:id="15">
    <w:p w:rsidR="00F04D23" w:rsidRDefault="009B3C90" w14:paraId="000004B2"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0T15:43:00Z" w:id="16">
    <w:p w:rsidR="00F04D23" w:rsidRDefault="009B3C90" w14:paraId="00000488"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w:t>
      </w:r>
    </w:p>
  </w:comment>
  <w:comment w:initials="" w:author="ana vela rodriguez velasquez" w:date="2022-08-31T10:03:00Z" w:id="17">
    <w:p w:rsidR="00F04D23" w:rsidRDefault="009B3C90" w14:paraId="000004CA"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30T18:09:00Z" w:id="18">
    <w:p w:rsidR="00F04D23" w:rsidRDefault="009B3C90" w14:paraId="000004DF" w14:textId="77777777">
      <w:pPr>
        <w:widowControl w:val="0"/>
        <w:pBdr>
          <w:top w:val="nil"/>
          <w:left w:val="nil"/>
          <w:bottom w:val="nil"/>
          <w:right w:val="nil"/>
          <w:between w:val="nil"/>
        </w:pBdr>
        <w:spacing w:line="240" w:lineRule="auto"/>
        <w:ind w:left="0" w:hanging="2"/>
        <w:rPr>
          <w:color w:val="000000"/>
        </w:rPr>
      </w:pPr>
      <w:r>
        <w:rPr>
          <w:color w:val="000000"/>
        </w:rPr>
        <w:t>Fuente de la imagen https://as2.ftcdn.net/v2/jpg/02/94/40/95/1000_F_294409557_jebUvonQPXx1RvcguOFI3eUV9NjRIEkr.jpg</w:t>
      </w:r>
    </w:p>
  </w:comment>
  <w:comment w:initials="" w:author="ana vela rodriguez velasquez" w:date="2022-08-31T10:09:00Z" w:id="19">
    <w:p w:rsidR="00F04D23" w:rsidRDefault="009B3C90" w14:paraId="000004AE" w14:textId="77777777">
      <w:pPr>
        <w:widowControl w:val="0"/>
        <w:pBdr>
          <w:top w:val="nil"/>
          <w:left w:val="nil"/>
          <w:bottom w:val="nil"/>
          <w:right w:val="nil"/>
          <w:between w:val="nil"/>
        </w:pBdr>
        <w:spacing w:line="240" w:lineRule="auto"/>
        <w:ind w:left="0" w:hanging="2"/>
        <w:rPr>
          <w:color w:val="000000"/>
        </w:rPr>
      </w:pPr>
      <w:r>
        <w:rPr>
          <w:color w:val="000000"/>
        </w:rPr>
        <w:t>Fuente de la imagen https://as1.ftcdn.net/v2/jpg/05/10/73/86/1000_F_510738642_IZVtfSVbAYOIWUceEXfix8IA5lLNA6FB.jpg</w:t>
      </w:r>
    </w:p>
  </w:comment>
  <w:comment w:initials="" w:author="ana vela rodriguez velasquez" w:date="2022-08-23T13:16:00Z" w:id="20">
    <w:p w:rsidR="00F04D23" w:rsidRDefault="009B3C90" w14:paraId="00000466"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w:t>
      </w:r>
    </w:p>
  </w:comment>
  <w:comment w:initials="" w:author="ana vela rodriguez velasquez" w:date="2022-08-31T10:13:00Z" w:id="21">
    <w:p w:rsidR="00F04D23" w:rsidRDefault="009B3C90" w14:paraId="000004E2"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3T12:59:00Z" w:id="22">
    <w:p w:rsidR="00F04D23" w:rsidRDefault="009B3C90" w14:paraId="00000499"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4T02:32:00Z" w:id="23">
    <w:p w:rsidR="00F04D23" w:rsidRDefault="009B3C90" w14:paraId="000004B0"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 5 elementos</w:t>
      </w:r>
    </w:p>
  </w:comment>
  <w:comment w:initials="" w:author="ana vela rodriguez velasquez" w:date="2022-08-24T02:35:00Z" w:id="24">
    <w:p w:rsidR="00F04D23" w:rsidRDefault="009B3C90" w14:paraId="0000046E"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LG" w:author="Liliana Victoria Morales Gualdron" w:date="2024-06-12T11:11:00Z" w:id="25">
    <w:p w:rsidR="1EA06C28" w:rsidRDefault="1EA06C28" w14:paraId="559D4B4D" w14:textId="7CF84FDD">
      <w:pPr>
        <w:ind w:left="0" w:hanging="2"/>
      </w:pPr>
      <w:r>
        <w:t>Se actualiza el nombre del recurso de acuerdo al contenido del guion de video.</w:t>
      </w:r>
      <w:r>
        <w:annotationRef/>
      </w:r>
    </w:p>
  </w:comment>
  <w:comment w:initials="" w:author="ana vela rodriguez velasquez" w:date="2022-08-24T02:36:00Z" w:id="26">
    <w:p w:rsidR="00F04D23" w:rsidRDefault="009B3C90" w14:paraId="0000046C"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AE" w:author="Andrés Felipe Velandia Espitia" w:date="2024-06-12T15:49:00Z" w:id="27">
    <w:p w:rsidR="1EA06C28" w:rsidRDefault="1EA06C28" w14:paraId="3CEEF159" w14:textId="0280B7A5">
      <w:pPr>
        <w:ind w:left="0" w:hanging="2"/>
      </w:pPr>
      <w:r w:rsidRPr="1EA06C28">
        <w:rPr>
          <w:highlight w:val="cyan"/>
        </w:rPr>
        <w:t>Este recurso anteriormente era un video y se cambió para pestañas horizontales.</w:t>
      </w:r>
      <w:r>
        <w:annotationRef/>
      </w:r>
    </w:p>
  </w:comment>
  <w:comment w:initials="" w:author="ana vela rodriguez velasquez" w:date="2022-08-24T02:38:00Z" w:id="28">
    <w:p w:rsidR="00F04D23" w:rsidRDefault="009B3C90" w14:paraId="000004CC"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4T02:40:00Z" w:id="30">
    <w:p w:rsidR="00F04D23" w:rsidRDefault="009B3C90" w14:paraId="000004B3"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4T02:42:00Z" w:id="32">
    <w:p w:rsidR="00F04D23" w:rsidRDefault="009B3C90" w14:paraId="000004D5"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LG" w:author="Liliana Victoria Morales Gualdron" w:date="2024-06-12T11:15:00Z" w:id="31">
    <w:p w:rsidR="1EA06C28" w:rsidRDefault="1EA06C28" w14:paraId="0AA2E4C9" w14:textId="20CC22AF">
      <w:pPr>
        <w:ind w:left="0" w:hanging="2"/>
      </w:pPr>
      <w:r>
        <w:t>Se actualiza el nombre del recurso de acuerdo al contenido del guion de video.</w:t>
      </w:r>
      <w:r>
        <w:annotationRef/>
      </w:r>
    </w:p>
  </w:comment>
  <w:comment w:initials="AE" w:author="Andrés Felipe Velandia Espitia" w:date="2024-06-12T16:19:00Z" w:id="33">
    <w:p w:rsidR="1EA06C28" w:rsidRDefault="1EA06C28" w14:paraId="1FC4164E" w14:textId="24A9C01E">
      <w:pPr>
        <w:ind w:left="0" w:hanging="2"/>
      </w:pPr>
      <w:r w:rsidRPr="1EA06C28">
        <w:rPr>
          <w:highlight w:val="cyan"/>
        </w:rPr>
        <w:t>Este recurso anteriormente era un video y se cambió para acordeón.</w:t>
      </w:r>
      <w:r>
        <w:annotationRef/>
      </w:r>
    </w:p>
  </w:comment>
  <w:comment w:initials="" w:author="ana vela rodriguez velasquez" w:date="2022-08-24T02:44:00Z" w:id="34">
    <w:p w:rsidR="00F04D23" w:rsidRDefault="009B3C90" w14:paraId="0000042B"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3:13:00Z" w:id="35">
    <w:p w:rsidR="00F04D23" w:rsidRDefault="009B3C90" w14:paraId="0000049A"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LG" w:author="Liliana Victoria Morales Gualdron" w:date="2024-06-12T11:34:00Z" w:id="36">
    <w:p w:rsidR="1EA06C28" w:rsidRDefault="1EA06C28" w14:paraId="1FCB7A2F" w14:textId="2DB90D47">
      <w:pPr>
        <w:ind w:left="0" w:hanging="2"/>
      </w:pPr>
      <w:r>
        <w:t>Se ajusta el nombre de acuerdo al título del video en el guion.</w:t>
      </w:r>
      <w:r>
        <w:annotationRef/>
      </w:r>
    </w:p>
  </w:comment>
  <w:comment w:initials="" w:author="ana vela rodriguez velasquez" w:date="2022-08-31T10:16:00Z" w:id="37">
    <w:p w:rsidR="00F04D23" w:rsidRDefault="009B3C90" w14:paraId="000004CF" w14:textId="77777777">
      <w:pPr>
        <w:widowControl w:val="0"/>
        <w:pBdr>
          <w:top w:val="nil"/>
          <w:left w:val="nil"/>
          <w:bottom w:val="nil"/>
          <w:right w:val="nil"/>
          <w:between w:val="nil"/>
        </w:pBdr>
        <w:spacing w:line="240" w:lineRule="auto"/>
        <w:ind w:left="0" w:hanging="2"/>
        <w:rPr>
          <w:color w:val="000000"/>
        </w:rPr>
      </w:pPr>
      <w:r>
        <w:rPr>
          <w:color w:val="000000"/>
        </w:rPr>
        <w:t>Fuente de la imagen https://as1.ftcdn.net/v2/jpg/03/56/44/90/1000_F_356449070_PUDKmcs4bHdRqhHIPmgrA0X2LX77BZoR.jpg</w:t>
      </w:r>
    </w:p>
  </w:comment>
  <w:comment w:initials="" w:author="ana vela rodriguez velasquez" w:date="2022-08-24T02:52:00Z" w:id="38">
    <w:p w:rsidR="00F04D23" w:rsidRDefault="009B3C90" w14:paraId="0000049B"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3:22:00Z" w:id="39">
    <w:p w:rsidR="00F04D23" w:rsidRDefault="009B3C90" w14:paraId="0000042C"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 s</w:t>
      </w:r>
    </w:p>
  </w:comment>
  <w:comment w:initials="AE" w:author="Andrés Felipe Velandia Espitia" w:date="2024-05-21T17:22:00Z" w:id="40">
    <w:p w:rsidR="5737BA91" w:rsidRDefault="5737BA91" w14:paraId="1E6207F2" w14:textId="0D1A6C8B">
      <w:pPr>
        <w:ind w:left="0" w:hanging="2"/>
      </w:pPr>
      <w:r>
        <w:t>Texto alternativo:</w:t>
      </w:r>
      <w:r>
        <w:annotationRef/>
      </w:r>
    </w:p>
    <w:p w:rsidR="5737BA91" w:rsidRDefault="5737BA91" w14:paraId="56651689" w14:textId="7B1923A5">
      <w:pPr>
        <w:ind w:left="0" w:hanging="2"/>
      </w:pPr>
      <w:r w:rsidRPr="5737BA91">
        <w:rPr>
          <w:highlight w:val="magenta"/>
        </w:rPr>
        <w:t>Imagen que relaciona lo que representa cada letra del término PESTEL.</w:t>
      </w:r>
    </w:p>
  </w:comment>
  <w:comment w:initials="" w:author="ana vela rodriguez velasquez" w:date="2022-08-24T02:56:00Z" w:id="41">
    <w:p w:rsidR="00F04D23" w:rsidRDefault="009B3C90" w14:paraId="0000043B" w14:textId="77777777">
      <w:pPr>
        <w:widowControl w:val="0"/>
        <w:pBdr>
          <w:top w:val="nil"/>
          <w:left w:val="nil"/>
          <w:bottom w:val="nil"/>
          <w:right w:val="nil"/>
          <w:between w:val="nil"/>
        </w:pBdr>
        <w:spacing w:line="240" w:lineRule="auto"/>
        <w:ind w:left="0" w:hanging="2"/>
        <w:rPr>
          <w:color w:val="000000"/>
        </w:rPr>
      </w:pPr>
      <w:r>
        <w:rPr>
          <w:color w:val="000000"/>
        </w:rPr>
        <w:t>Se sugiere una infografía estática según referencia</w:t>
      </w:r>
    </w:p>
    <w:p w:rsidR="00F04D23" w:rsidRDefault="00F04D23" w14:paraId="0000043C" w14:textId="77777777">
      <w:pPr>
        <w:widowControl w:val="0"/>
        <w:pBdr>
          <w:top w:val="nil"/>
          <w:left w:val="nil"/>
          <w:bottom w:val="nil"/>
          <w:right w:val="nil"/>
          <w:between w:val="nil"/>
        </w:pBdr>
        <w:spacing w:line="240" w:lineRule="auto"/>
        <w:ind w:left="0" w:hanging="2"/>
        <w:rPr>
          <w:color w:val="000000"/>
        </w:rPr>
      </w:pPr>
    </w:p>
    <w:p w:rsidR="00F04D23" w:rsidRDefault="00F04D23" w14:paraId="0000043D" w14:textId="77777777">
      <w:pPr>
        <w:widowControl w:val="0"/>
        <w:pBdr>
          <w:top w:val="nil"/>
          <w:left w:val="nil"/>
          <w:bottom w:val="nil"/>
          <w:right w:val="nil"/>
          <w:between w:val="nil"/>
        </w:pBdr>
        <w:spacing w:line="240" w:lineRule="auto"/>
        <w:ind w:left="0" w:hanging="2"/>
        <w:rPr>
          <w:color w:val="000000"/>
        </w:rPr>
      </w:pPr>
    </w:p>
    <w:p w:rsidR="00F04D23" w:rsidRDefault="009B3C90" w14:paraId="0000043E" w14:textId="77777777">
      <w:pPr>
        <w:widowControl w:val="0"/>
        <w:pBdr>
          <w:top w:val="nil"/>
          <w:left w:val="nil"/>
          <w:bottom w:val="nil"/>
          <w:right w:val="nil"/>
          <w:between w:val="nil"/>
        </w:pBdr>
        <w:spacing w:line="240" w:lineRule="auto"/>
        <w:ind w:left="0" w:hanging="2"/>
        <w:rPr>
          <w:color w:val="000000"/>
        </w:rPr>
      </w:pPr>
      <w:r>
        <w:rPr>
          <w:color w:val="000000"/>
        </w:rPr>
        <w:t xml:space="preserve">https://milagrosruizbarroeta.com/wp-content/uploads/2020/07/ANALISIS-PESTEL-300x300-1.png </w:t>
      </w:r>
    </w:p>
    <w:p w:rsidR="00F04D23" w:rsidRDefault="00F04D23" w14:paraId="0000043F" w14:textId="77777777">
      <w:pPr>
        <w:widowControl w:val="0"/>
        <w:pBdr>
          <w:top w:val="nil"/>
          <w:left w:val="nil"/>
          <w:bottom w:val="nil"/>
          <w:right w:val="nil"/>
          <w:between w:val="nil"/>
        </w:pBdr>
        <w:spacing w:line="240" w:lineRule="auto"/>
        <w:ind w:left="0" w:hanging="2"/>
        <w:rPr>
          <w:color w:val="000000"/>
        </w:rPr>
      </w:pPr>
    </w:p>
    <w:p w:rsidR="00F04D23" w:rsidRDefault="009B3C90" w14:paraId="00000440" w14:textId="77777777">
      <w:pPr>
        <w:widowControl w:val="0"/>
        <w:pBdr>
          <w:top w:val="nil"/>
          <w:left w:val="nil"/>
          <w:bottom w:val="nil"/>
          <w:right w:val="nil"/>
          <w:between w:val="nil"/>
        </w:pBdr>
        <w:spacing w:line="240" w:lineRule="auto"/>
        <w:ind w:left="0" w:hanging="2"/>
        <w:rPr>
          <w:color w:val="000000"/>
        </w:rPr>
      </w:pPr>
      <w:r>
        <w:rPr>
          <w:color w:val="000000"/>
        </w:rPr>
        <w:t xml:space="preserve">https://img.freepik.com/vector-gratis/diseno-plantilla-infografia_1270-51.jpg?w=740&amp;t=st=1661329540~exp=1661330140~hmac=014ce1075152bf6d6b176ded15faab81c7d0e0607e9fb3c0fc8b75e030c64696 </w:t>
      </w:r>
    </w:p>
    <w:p w:rsidR="00F04D23" w:rsidRDefault="00F04D23" w14:paraId="00000441" w14:textId="77777777">
      <w:pPr>
        <w:widowControl w:val="0"/>
        <w:pBdr>
          <w:top w:val="nil"/>
          <w:left w:val="nil"/>
          <w:bottom w:val="nil"/>
          <w:right w:val="nil"/>
          <w:between w:val="nil"/>
        </w:pBdr>
        <w:spacing w:line="240" w:lineRule="auto"/>
        <w:ind w:left="0" w:hanging="2"/>
        <w:rPr>
          <w:color w:val="000000"/>
        </w:rPr>
      </w:pPr>
    </w:p>
    <w:p w:rsidR="00F04D23" w:rsidRDefault="00F04D23" w14:paraId="00000442" w14:textId="77777777">
      <w:pPr>
        <w:widowControl w:val="0"/>
        <w:pBdr>
          <w:top w:val="nil"/>
          <w:left w:val="nil"/>
          <w:bottom w:val="nil"/>
          <w:right w:val="nil"/>
          <w:between w:val="nil"/>
        </w:pBdr>
        <w:spacing w:line="240" w:lineRule="auto"/>
        <w:ind w:left="0" w:hanging="2"/>
        <w:rPr>
          <w:color w:val="000000"/>
        </w:rPr>
      </w:pPr>
    </w:p>
    <w:p w:rsidR="00F04D23" w:rsidRDefault="009B3C90" w14:paraId="00000443"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44" w14:textId="77777777">
      <w:pPr>
        <w:widowControl w:val="0"/>
        <w:pBdr>
          <w:top w:val="nil"/>
          <w:left w:val="nil"/>
          <w:bottom w:val="nil"/>
          <w:right w:val="nil"/>
          <w:between w:val="nil"/>
        </w:pBdr>
        <w:spacing w:line="240" w:lineRule="auto"/>
        <w:ind w:left="0" w:hanging="2"/>
        <w:rPr>
          <w:color w:val="000000"/>
        </w:rPr>
      </w:pPr>
    </w:p>
    <w:p w:rsidR="00F04D23" w:rsidRDefault="009B3C90" w14:paraId="00000445" w14:textId="77777777">
      <w:pPr>
        <w:widowControl w:val="0"/>
        <w:pBdr>
          <w:top w:val="nil"/>
          <w:left w:val="nil"/>
          <w:bottom w:val="nil"/>
          <w:right w:val="nil"/>
          <w:between w:val="nil"/>
        </w:pBdr>
        <w:spacing w:line="240" w:lineRule="auto"/>
        <w:ind w:left="0" w:hanging="2"/>
        <w:rPr>
          <w:color w:val="000000"/>
        </w:rPr>
      </w:pPr>
      <w:r>
        <w:rPr>
          <w:color w:val="000000"/>
        </w:rPr>
        <w:t>Político P</w:t>
      </w:r>
    </w:p>
    <w:p w:rsidR="00F04D23" w:rsidRDefault="009B3C90" w14:paraId="00000446" w14:textId="77777777">
      <w:pPr>
        <w:widowControl w:val="0"/>
        <w:pBdr>
          <w:top w:val="nil"/>
          <w:left w:val="nil"/>
          <w:bottom w:val="nil"/>
          <w:right w:val="nil"/>
          <w:between w:val="nil"/>
        </w:pBdr>
        <w:spacing w:line="240" w:lineRule="auto"/>
        <w:ind w:left="0" w:hanging="2"/>
        <w:rPr>
          <w:color w:val="000000"/>
        </w:rPr>
      </w:pPr>
      <w:r>
        <w:rPr>
          <w:color w:val="000000"/>
        </w:rPr>
        <w:t>Económico E</w:t>
      </w:r>
    </w:p>
    <w:p w:rsidR="00F04D23" w:rsidRDefault="009B3C90" w14:paraId="00000447" w14:textId="77777777">
      <w:pPr>
        <w:widowControl w:val="0"/>
        <w:pBdr>
          <w:top w:val="nil"/>
          <w:left w:val="nil"/>
          <w:bottom w:val="nil"/>
          <w:right w:val="nil"/>
          <w:between w:val="nil"/>
        </w:pBdr>
        <w:spacing w:line="240" w:lineRule="auto"/>
        <w:ind w:left="0" w:hanging="2"/>
        <w:rPr>
          <w:color w:val="000000"/>
        </w:rPr>
      </w:pPr>
      <w:r>
        <w:rPr>
          <w:color w:val="000000"/>
        </w:rPr>
        <w:t>Social S</w:t>
      </w:r>
    </w:p>
    <w:p w:rsidR="00F04D23" w:rsidRDefault="009B3C90" w14:paraId="00000448" w14:textId="77777777">
      <w:pPr>
        <w:widowControl w:val="0"/>
        <w:pBdr>
          <w:top w:val="nil"/>
          <w:left w:val="nil"/>
          <w:bottom w:val="nil"/>
          <w:right w:val="nil"/>
          <w:between w:val="nil"/>
        </w:pBdr>
        <w:spacing w:line="240" w:lineRule="auto"/>
        <w:ind w:left="0" w:hanging="2"/>
        <w:rPr>
          <w:color w:val="000000"/>
        </w:rPr>
      </w:pPr>
      <w:r>
        <w:rPr>
          <w:color w:val="000000"/>
        </w:rPr>
        <w:t>Tecnología T</w:t>
      </w:r>
    </w:p>
    <w:p w:rsidR="00F04D23" w:rsidRDefault="009B3C90" w14:paraId="00000449" w14:textId="77777777">
      <w:pPr>
        <w:widowControl w:val="0"/>
        <w:pBdr>
          <w:top w:val="nil"/>
          <w:left w:val="nil"/>
          <w:bottom w:val="nil"/>
          <w:right w:val="nil"/>
          <w:between w:val="nil"/>
        </w:pBdr>
        <w:spacing w:line="240" w:lineRule="auto"/>
        <w:ind w:left="0" w:hanging="2"/>
        <w:rPr>
          <w:color w:val="000000"/>
        </w:rPr>
      </w:pPr>
      <w:r>
        <w:rPr>
          <w:color w:val="000000"/>
        </w:rPr>
        <w:t>Ambiental A</w:t>
      </w:r>
    </w:p>
    <w:p w:rsidR="00F04D23" w:rsidRDefault="009B3C90" w14:paraId="0000044A" w14:textId="77777777">
      <w:pPr>
        <w:widowControl w:val="0"/>
        <w:pBdr>
          <w:top w:val="nil"/>
          <w:left w:val="nil"/>
          <w:bottom w:val="nil"/>
          <w:right w:val="nil"/>
          <w:between w:val="nil"/>
        </w:pBdr>
        <w:spacing w:line="240" w:lineRule="auto"/>
        <w:ind w:left="0" w:hanging="2"/>
        <w:rPr>
          <w:color w:val="000000"/>
        </w:rPr>
      </w:pPr>
      <w:r>
        <w:rPr>
          <w:color w:val="000000"/>
        </w:rPr>
        <w:t>Legal L</w:t>
      </w:r>
    </w:p>
  </w:comment>
  <w:comment w:initials="" w:author="ana vela rodriguez velasquez" w:date="2022-09-24T16:00:00Z" w:id="42">
    <w:p w:rsidR="00F04D23" w:rsidRDefault="009B3C90" w14:paraId="0000049D"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9-24T16:00:00Z" w:id="43">
    <w:p w:rsidR="00F04D23" w:rsidRDefault="009B3C90" w14:paraId="0000046B"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24T03:04:00Z" w:id="44">
    <w:p w:rsidR="00F04D23" w:rsidRDefault="009B3C90" w14:paraId="00000475" w14:textId="77777777">
      <w:pPr>
        <w:widowControl w:val="0"/>
        <w:pBdr>
          <w:top w:val="nil"/>
          <w:left w:val="nil"/>
          <w:bottom w:val="nil"/>
          <w:right w:val="nil"/>
          <w:between w:val="nil"/>
        </w:pBdr>
        <w:spacing w:line="240" w:lineRule="auto"/>
        <w:ind w:left="0" w:hanging="2"/>
        <w:rPr>
          <w:color w:val="000000"/>
        </w:rPr>
      </w:pPr>
      <w:r>
        <w:rPr>
          <w:color w:val="000000"/>
        </w:rPr>
        <w:t xml:space="preserve">Se sugiere a producción realizar un gráfico similar al presentado a continuación </w:t>
      </w:r>
    </w:p>
    <w:p w:rsidR="00F04D23" w:rsidRDefault="009B3C90" w14:paraId="00000476" w14:textId="77777777">
      <w:pPr>
        <w:widowControl w:val="0"/>
        <w:pBdr>
          <w:top w:val="nil"/>
          <w:left w:val="nil"/>
          <w:bottom w:val="nil"/>
          <w:right w:val="nil"/>
          <w:between w:val="nil"/>
        </w:pBdr>
        <w:spacing w:line="240" w:lineRule="auto"/>
        <w:ind w:left="0" w:hanging="2"/>
        <w:rPr>
          <w:color w:val="000000"/>
        </w:rPr>
      </w:pPr>
      <w:r>
        <w:rPr>
          <w:color w:val="000000"/>
        </w:rPr>
        <w:t xml:space="preserve">https://josefacchin.com/wp-content/uploads/2020/10/cuales-son-las-5-fuerzas-de-porter.png </w:t>
      </w:r>
    </w:p>
    <w:p w:rsidR="00F04D23" w:rsidRDefault="00F04D23" w14:paraId="00000477" w14:textId="77777777">
      <w:pPr>
        <w:widowControl w:val="0"/>
        <w:pBdr>
          <w:top w:val="nil"/>
          <w:left w:val="nil"/>
          <w:bottom w:val="nil"/>
          <w:right w:val="nil"/>
          <w:between w:val="nil"/>
        </w:pBdr>
        <w:spacing w:line="240" w:lineRule="auto"/>
        <w:ind w:left="0" w:hanging="2"/>
        <w:rPr>
          <w:color w:val="000000"/>
        </w:rPr>
      </w:pPr>
    </w:p>
    <w:p w:rsidR="00F04D23" w:rsidRDefault="00F04D23" w14:paraId="00000478" w14:textId="77777777">
      <w:pPr>
        <w:widowControl w:val="0"/>
        <w:pBdr>
          <w:top w:val="nil"/>
          <w:left w:val="nil"/>
          <w:bottom w:val="nil"/>
          <w:right w:val="nil"/>
          <w:between w:val="nil"/>
        </w:pBdr>
        <w:spacing w:line="240" w:lineRule="auto"/>
        <w:ind w:left="0" w:hanging="2"/>
        <w:rPr>
          <w:color w:val="000000"/>
        </w:rPr>
      </w:pPr>
    </w:p>
    <w:p w:rsidR="00F04D23" w:rsidRDefault="009B3C90" w14:paraId="00000479" w14:textId="77777777">
      <w:pPr>
        <w:widowControl w:val="0"/>
        <w:pBdr>
          <w:top w:val="nil"/>
          <w:left w:val="nil"/>
          <w:bottom w:val="nil"/>
          <w:right w:val="nil"/>
          <w:between w:val="nil"/>
        </w:pBdr>
        <w:spacing w:line="240" w:lineRule="auto"/>
        <w:ind w:left="0" w:hanging="2"/>
        <w:rPr>
          <w:color w:val="000000"/>
        </w:rPr>
      </w:pPr>
      <w:r>
        <w:rPr>
          <w:color w:val="000000"/>
        </w:rPr>
        <w:t>https://img.freepik.com/vector-gratis/infografia-diagrama-circular-plano-lineal_23-2148984595.jpg?w=740&amp;t=st=1661329367~exp=1661329967~hmac=ad5d233a4dc50cdd8eb05f2a7d0bef88238247bf74ea5073b644a26ab30cb592</w:t>
      </w:r>
    </w:p>
  </w:comment>
  <w:comment w:initials="" w:author="ana vela rodriguez velasquez" w:date="2022-09-24T16:00:00Z" w:id="45">
    <w:p w:rsidR="00F04D23" w:rsidRDefault="009B3C90" w14:paraId="000004C7"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4T03:08:00Z" w:id="46">
    <w:p w:rsidR="00F04D23" w:rsidRDefault="009B3C90" w14:paraId="000004A0" w14:textId="77777777">
      <w:pPr>
        <w:widowControl w:val="0"/>
        <w:pBdr>
          <w:top w:val="nil"/>
          <w:left w:val="nil"/>
          <w:bottom w:val="nil"/>
          <w:right w:val="nil"/>
          <w:between w:val="nil"/>
        </w:pBdr>
        <w:spacing w:line="240" w:lineRule="auto"/>
        <w:ind w:left="0" w:hanging="2"/>
        <w:rPr>
          <w:color w:val="000000"/>
        </w:rPr>
      </w:pPr>
      <w:r>
        <w:rPr>
          <w:color w:val="000000"/>
        </w:rPr>
        <w:t>Se sugiere a producción realizar una infografía estática similar a la presentada a continuación</w:t>
      </w:r>
    </w:p>
    <w:p w:rsidR="00F04D23" w:rsidRDefault="00F04D23" w14:paraId="000004A1" w14:textId="77777777">
      <w:pPr>
        <w:widowControl w:val="0"/>
        <w:pBdr>
          <w:top w:val="nil"/>
          <w:left w:val="nil"/>
          <w:bottom w:val="nil"/>
          <w:right w:val="nil"/>
          <w:between w:val="nil"/>
        </w:pBdr>
        <w:spacing w:line="240" w:lineRule="auto"/>
        <w:ind w:left="0" w:hanging="2"/>
        <w:rPr>
          <w:color w:val="000000"/>
        </w:rPr>
      </w:pPr>
    </w:p>
    <w:p w:rsidR="00F04D23" w:rsidRDefault="009B3C90" w14:paraId="000004A2" w14:textId="77777777">
      <w:pPr>
        <w:widowControl w:val="0"/>
        <w:pBdr>
          <w:top w:val="nil"/>
          <w:left w:val="nil"/>
          <w:bottom w:val="nil"/>
          <w:right w:val="nil"/>
          <w:between w:val="nil"/>
        </w:pBdr>
        <w:spacing w:line="240" w:lineRule="auto"/>
        <w:ind w:left="0" w:hanging="2"/>
        <w:rPr>
          <w:color w:val="000000"/>
        </w:rPr>
      </w:pPr>
      <w:r>
        <w:rPr>
          <w:color w:val="000000"/>
        </w:rPr>
        <w:t xml:space="preserve">https://www.ondho.com/wp-content/uploads/2019/07/matriz-ansoff-esquema.png </w:t>
      </w:r>
    </w:p>
    <w:p w:rsidR="00F04D23" w:rsidRDefault="00F04D23" w14:paraId="000004A3" w14:textId="77777777">
      <w:pPr>
        <w:widowControl w:val="0"/>
        <w:pBdr>
          <w:top w:val="nil"/>
          <w:left w:val="nil"/>
          <w:bottom w:val="nil"/>
          <w:right w:val="nil"/>
          <w:between w:val="nil"/>
        </w:pBdr>
        <w:spacing w:line="240" w:lineRule="auto"/>
        <w:ind w:left="0" w:hanging="2"/>
        <w:rPr>
          <w:color w:val="000000"/>
        </w:rPr>
      </w:pPr>
    </w:p>
    <w:p w:rsidR="00F04D23" w:rsidRDefault="009B3C90" w14:paraId="000004A4"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A5" w14:textId="77777777">
      <w:pPr>
        <w:widowControl w:val="0"/>
        <w:pBdr>
          <w:top w:val="nil"/>
          <w:left w:val="nil"/>
          <w:bottom w:val="nil"/>
          <w:right w:val="nil"/>
          <w:between w:val="nil"/>
        </w:pBdr>
        <w:spacing w:line="240" w:lineRule="auto"/>
        <w:ind w:left="0" w:hanging="2"/>
        <w:rPr>
          <w:color w:val="000000"/>
        </w:rPr>
      </w:pPr>
    </w:p>
    <w:p w:rsidR="00F04D23" w:rsidRDefault="009B3C90" w14:paraId="000004A6" w14:textId="77777777">
      <w:pPr>
        <w:widowControl w:val="0"/>
        <w:pBdr>
          <w:top w:val="nil"/>
          <w:left w:val="nil"/>
          <w:bottom w:val="nil"/>
          <w:right w:val="nil"/>
          <w:between w:val="nil"/>
        </w:pBdr>
        <w:spacing w:line="240" w:lineRule="auto"/>
        <w:ind w:left="0" w:hanging="2"/>
        <w:rPr>
          <w:color w:val="000000"/>
        </w:rPr>
      </w:pPr>
      <w:r>
        <w:rPr>
          <w:color w:val="000000"/>
        </w:rPr>
        <w:t>DESARROLLO DE MERCADO</w:t>
      </w:r>
    </w:p>
    <w:p w:rsidR="00F04D23" w:rsidRDefault="009B3C90" w14:paraId="000004A7" w14:textId="77777777">
      <w:pPr>
        <w:widowControl w:val="0"/>
        <w:pBdr>
          <w:top w:val="nil"/>
          <w:left w:val="nil"/>
          <w:bottom w:val="nil"/>
          <w:right w:val="nil"/>
          <w:between w:val="nil"/>
        </w:pBdr>
        <w:spacing w:line="240" w:lineRule="auto"/>
        <w:ind w:left="0" w:hanging="2"/>
        <w:rPr>
          <w:color w:val="000000"/>
        </w:rPr>
      </w:pPr>
      <w:r>
        <w:rPr>
          <w:color w:val="000000"/>
        </w:rPr>
        <w:t>Apunta a un producto existente en un mercado completamente nuevo.</w:t>
      </w:r>
    </w:p>
    <w:p w:rsidR="00F04D23" w:rsidRDefault="009B3C90" w14:paraId="000004A8" w14:textId="77777777">
      <w:pPr>
        <w:widowControl w:val="0"/>
        <w:pBdr>
          <w:top w:val="nil"/>
          <w:left w:val="nil"/>
          <w:bottom w:val="nil"/>
          <w:right w:val="nil"/>
          <w:between w:val="nil"/>
        </w:pBdr>
        <w:spacing w:line="240" w:lineRule="auto"/>
        <w:ind w:left="0" w:hanging="2"/>
        <w:rPr>
          <w:color w:val="000000"/>
        </w:rPr>
      </w:pPr>
      <w:r>
        <w:rPr>
          <w:color w:val="000000"/>
        </w:rPr>
        <w:t>DIVERSIFICACIÓN</w:t>
      </w:r>
    </w:p>
    <w:p w:rsidR="00F04D23" w:rsidRDefault="009B3C90" w14:paraId="000004A9" w14:textId="77777777">
      <w:pPr>
        <w:widowControl w:val="0"/>
        <w:pBdr>
          <w:top w:val="nil"/>
          <w:left w:val="nil"/>
          <w:bottom w:val="nil"/>
          <w:right w:val="nil"/>
          <w:between w:val="nil"/>
        </w:pBdr>
        <w:spacing w:line="240" w:lineRule="auto"/>
        <w:ind w:left="0" w:hanging="2"/>
        <w:rPr>
          <w:color w:val="000000"/>
        </w:rPr>
      </w:pPr>
      <w:r>
        <w:rPr>
          <w:color w:val="000000"/>
        </w:rPr>
        <w:t>Se enfoca en introducir un producto nuevo en un mercado completamente nuevo.</w:t>
      </w:r>
    </w:p>
    <w:p w:rsidR="00F04D23" w:rsidRDefault="009B3C90" w14:paraId="000004AA" w14:textId="77777777">
      <w:pPr>
        <w:widowControl w:val="0"/>
        <w:pBdr>
          <w:top w:val="nil"/>
          <w:left w:val="nil"/>
          <w:bottom w:val="nil"/>
          <w:right w:val="nil"/>
          <w:between w:val="nil"/>
        </w:pBdr>
        <w:spacing w:line="240" w:lineRule="auto"/>
        <w:ind w:left="0" w:hanging="2"/>
        <w:rPr>
          <w:color w:val="000000"/>
        </w:rPr>
      </w:pPr>
      <w:r>
        <w:rPr>
          <w:color w:val="000000"/>
        </w:rPr>
        <w:t>PENETREACIÓN DEL MERCADO</w:t>
      </w:r>
    </w:p>
    <w:p w:rsidR="00F04D23" w:rsidRDefault="009B3C90" w14:paraId="000004AB" w14:textId="77777777">
      <w:pPr>
        <w:widowControl w:val="0"/>
        <w:pBdr>
          <w:top w:val="nil"/>
          <w:left w:val="nil"/>
          <w:bottom w:val="nil"/>
          <w:right w:val="nil"/>
          <w:between w:val="nil"/>
        </w:pBdr>
        <w:spacing w:line="240" w:lineRule="auto"/>
        <w:ind w:left="0" w:hanging="2"/>
        <w:rPr>
          <w:color w:val="000000"/>
        </w:rPr>
      </w:pPr>
      <w:r>
        <w:rPr>
          <w:color w:val="000000"/>
        </w:rPr>
        <w:t>Apunta a expandir las ventas en el mercado actual.</w:t>
      </w:r>
    </w:p>
    <w:p w:rsidR="00F04D23" w:rsidRDefault="009B3C90" w14:paraId="000004AC" w14:textId="77777777">
      <w:pPr>
        <w:widowControl w:val="0"/>
        <w:pBdr>
          <w:top w:val="nil"/>
          <w:left w:val="nil"/>
          <w:bottom w:val="nil"/>
          <w:right w:val="nil"/>
          <w:between w:val="nil"/>
        </w:pBdr>
        <w:spacing w:line="240" w:lineRule="auto"/>
        <w:ind w:left="0" w:hanging="2"/>
        <w:rPr>
          <w:color w:val="000000"/>
        </w:rPr>
      </w:pPr>
      <w:r>
        <w:rPr>
          <w:color w:val="000000"/>
        </w:rPr>
        <w:t>DESARROLLO DE PRODUCTOS</w:t>
      </w:r>
    </w:p>
    <w:p w:rsidR="00F04D23" w:rsidRDefault="009B3C90" w14:paraId="000004AD" w14:textId="77777777">
      <w:pPr>
        <w:widowControl w:val="0"/>
        <w:pBdr>
          <w:top w:val="nil"/>
          <w:left w:val="nil"/>
          <w:bottom w:val="nil"/>
          <w:right w:val="nil"/>
          <w:between w:val="nil"/>
        </w:pBdr>
        <w:spacing w:line="240" w:lineRule="auto"/>
        <w:ind w:left="0" w:hanging="2"/>
        <w:rPr>
          <w:color w:val="000000"/>
        </w:rPr>
      </w:pPr>
      <w:r>
        <w:rPr>
          <w:color w:val="000000"/>
        </w:rPr>
        <w:t>Se enfoca en introducir un nuevo producto en el mercado existente.</w:t>
      </w:r>
    </w:p>
  </w:comment>
  <w:comment w:initials="AV" w:author="Andrés Felipe Velandia Espitia" w:date="2024-05-06T15:47:00Z" w:id="47">
    <w:p w:rsidR="00DE65EF" w:rsidRDefault="00DE65EF" w14:paraId="4C77FCCD" w14:textId="77777777">
      <w:pPr>
        <w:pStyle w:val="Textocomentario"/>
        <w:ind w:left="0" w:hanging="2"/>
      </w:pPr>
      <w:r>
        <w:rPr>
          <w:rStyle w:val="Refdecomentario"/>
        </w:rPr>
        <w:annotationRef/>
      </w:r>
      <w:r>
        <w:t>Texto alternativo:</w:t>
      </w:r>
    </w:p>
    <w:p w:rsidR="00DE65EF" w:rsidRDefault="00DE65EF" w14:paraId="73047B06" w14:textId="7A682ECD">
      <w:pPr>
        <w:pStyle w:val="Textocomentario"/>
        <w:ind w:left="0" w:hanging="2"/>
      </w:pPr>
      <w:r w:rsidRPr="00DE65EF">
        <w:rPr>
          <w:highlight w:val="magenta"/>
        </w:rPr>
        <w:t>Figura que contiene una representación de la Matriz de Ansoff, la cual relaciona aspectos de mercado y productos como son: desarrollo de mercado, diversificación, penetración del mercado y desarrollo de productos.</w:t>
      </w:r>
      <w:r>
        <w:t xml:space="preserve"> </w:t>
      </w:r>
    </w:p>
  </w:comment>
  <w:comment w:initials="" w:author="ana vela rodriguez velasquez" w:date="2022-08-24T03:18:00Z" w:id="48">
    <w:p w:rsidR="00F04D23" w:rsidRDefault="009B3C90" w14:paraId="00000457" w14:textId="77777777">
      <w:pPr>
        <w:widowControl w:val="0"/>
        <w:pBdr>
          <w:top w:val="nil"/>
          <w:left w:val="nil"/>
          <w:bottom w:val="nil"/>
          <w:right w:val="nil"/>
          <w:between w:val="nil"/>
        </w:pBdr>
        <w:spacing w:line="240" w:lineRule="auto"/>
        <w:ind w:left="0" w:hanging="2"/>
        <w:rPr>
          <w:color w:val="000000"/>
        </w:rPr>
      </w:pPr>
      <w:r>
        <w:rPr>
          <w:color w:val="000000"/>
        </w:rPr>
        <w:t>Se sugiere una infografía estática según referencia</w:t>
      </w:r>
    </w:p>
    <w:p w:rsidR="00F04D23" w:rsidRDefault="00F04D23" w14:paraId="00000458" w14:textId="77777777">
      <w:pPr>
        <w:widowControl w:val="0"/>
        <w:pBdr>
          <w:top w:val="nil"/>
          <w:left w:val="nil"/>
          <w:bottom w:val="nil"/>
          <w:right w:val="nil"/>
          <w:between w:val="nil"/>
        </w:pBdr>
        <w:spacing w:line="240" w:lineRule="auto"/>
        <w:ind w:left="0" w:hanging="2"/>
        <w:rPr>
          <w:color w:val="000000"/>
        </w:rPr>
      </w:pPr>
    </w:p>
    <w:p w:rsidR="00F04D23" w:rsidRDefault="00F04D23" w14:paraId="00000459" w14:textId="77777777">
      <w:pPr>
        <w:widowControl w:val="0"/>
        <w:pBdr>
          <w:top w:val="nil"/>
          <w:left w:val="nil"/>
          <w:bottom w:val="nil"/>
          <w:right w:val="nil"/>
          <w:between w:val="nil"/>
        </w:pBdr>
        <w:spacing w:line="240" w:lineRule="auto"/>
        <w:ind w:left="0" w:hanging="2"/>
        <w:rPr>
          <w:color w:val="000000"/>
        </w:rPr>
      </w:pPr>
    </w:p>
    <w:p w:rsidR="00F04D23" w:rsidRDefault="009B3C90" w14:paraId="0000045A" w14:textId="77777777">
      <w:pPr>
        <w:widowControl w:val="0"/>
        <w:pBdr>
          <w:top w:val="nil"/>
          <w:left w:val="nil"/>
          <w:bottom w:val="nil"/>
          <w:right w:val="nil"/>
          <w:between w:val="nil"/>
        </w:pBdr>
        <w:spacing w:line="240" w:lineRule="auto"/>
        <w:ind w:left="0" w:hanging="2"/>
        <w:rPr>
          <w:color w:val="000000"/>
        </w:rPr>
      </w:pPr>
      <w:r>
        <w:rPr>
          <w:color w:val="000000"/>
        </w:rPr>
        <w:t xml:space="preserve">https://cocktailmarketing.com.mx/wp-content/uploads/2020/05/analisis-y-matriz-foda-1-1024x683.jpg </w:t>
      </w:r>
    </w:p>
    <w:p w:rsidR="00F04D23" w:rsidRDefault="00F04D23" w14:paraId="0000045B" w14:textId="77777777">
      <w:pPr>
        <w:widowControl w:val="0"/>
        <w:pBdr>
          <w:top w:val="nil"/>
          <w:left w:val="nil"/>
          <w:bottom w:val="nil"/>
          <w:right w:val="nil"/>
          <w:between w:val="nil"/>
        </w:pBdr>
        <w:spacing w:line="240" w:lineRule="auto"/>
        <w:ind w:left="0" w:hanging="2"/>
        <w:rPr>
          <w:color w:val="000000"/>
        </w:rPr>
      </w:pPr>
    </w:p>
    <w:p w:rsidR="00F04D23" w:rsidRDefault="009B3C90" w14:paraId="0000045C"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5D" w14:textId="77777777">
      <w:pPr>
        <w:widowControl w:val="0"/>
        <w:pBdr>
          <w:top w:val="nil"/>
          <w:left w:val="nil"/>
          <w:bottom w:val="nil"/>
          <w:right w:val="nil"/>
          <w:between w:val="nil"/>
        </w:pBdr>
        <w:spacing w:line="240" w:lineRule="auto"/>
        <w:ind w:left="0" w:hanging="2"/>
        <w:rPr>
          <w:color w:val="000000"/>
        </w:rPr>
      </w:pPr>
    </w:p>
    <w:p w:rsidR="00F04D23" w:rsidRDefault="009B3C90" w14:paraId="0000045E" w14:textId="77777777">
      <w:pPr>
        <w:widowControl w:val="0"/>
        <w:pBdr>
          <w:top w:val="nil"/>
          <w:left w:val="nil"/>
          <w:bottom w:val="nil"/>
          <w:right w:val="nil"/>
          <w:between w:val="nil"/>
        </w:pBdr>
        <w:spacing w:line="240" w:lineRule="auto"/>
        <w:ind w:left="0" w:hanging="2"/>
        <w:rPr>
          <w:color w:val="000000"/>
        </w:rPr>
      </w:pPr>
      <w:r>
        <w:rPr>
          <w:color w:val="000000"/>
        </w:rPr>
        <w:t>INTERNAS</w:t>
      </w:r>
    </w:p>
    <w:p w:rsidR="00F04D23" w:rsidRDefault="00F04D23" w14:paraId="0000045F" w14:textId="77777777">
      <w:pPr>
        <w:widowControl w:val="0"/>
        <w:pBdr>
          <w:top w:val="nil"/>
          <w:left w:val="nil"/>
          <w:bottom w:val="nil"/>
          <w:right w:val="nil"/>
          <w:between w:val="nil"/>
        </w:pBdr>
        <w:spacing w:line="240" w:lineRule="auto"/>
        <w:ind w:left="0" w:hanging="2"/>
        <w:rPr>
          <w:color w:val="000000"/>
        </w:rPr>
      </w:pPr>
    </w:p>
    <w:p w:rsidR="00F04D23" w:rsidRDefault="009B3C90" w14:paraId="00000460" w14:textId="77777777">
      <w:pPr>
        <w:widowControl w:val="0"/>
        <w:pBdr>
          <w:top w:val="nil"/>
          <w:left w:val="nil"/>
          <w:bottom w:val="nil"/>
          <w:right w:val="nil"/>
          <w:between w:val="nil"/>
        </w:pBdr>
        <w:spacing w:line="240" w:lineRule="auto"/>
        <w:ind w:left="0" w:hanging="2"/>
        <w:rPr>
          <w:color w:val="000000"/>
        </w:rPr>
      </w:pPr>
      <w:r>
        <w:rPr>
          <w:color w:val="000000"/>
        </w:rPr>
        <w:t>Fortalezas</w:t>
      </w:r>
    </w:p>
    <w:p w:rsidR="00F04D23" w:rsidRDefault="009B3C90" w14:paraId="00000461" w14:textId="77777777">
      <w:pPr>
        <w:widowControl w:val="0"/>
        <w:pBdr>
          <w:top w:val="nil"/>
          <w:left w:val="nil"/>
          <w:bottom w:val="nil"/>
          <w:right w:val="nil"/>
          <w:between w:val="nil"/>
        </w:pBdr>
        <w:spacing w:line="240" w:lineRule="auto"/>
        <w:ind w:left="0" w:hanging="2"/>
        <w:rPr>
          <w:color w:val="000000"/>
        </w:rPr>
      </w:pPr>
      <w:r>
        <w:rPr>
          <w:color w:val="000000"/>
        </w:rPr>
        <w:t>Debilidades</w:t>
      </w:r>
    </w:p>
    <w:p w:rsidR="00F04D23" w:rsidRDefault="00F04D23" w14:paraId="00000462" w14:textId="77777777">
      <w:pPr>
        <w:widowControl w:val="0"/>
        <w:pBdr>
          <w:top w:val="nil"/>
          <w:left w:val="nil"/>
          <w:bottom w:val="nil"/>
          <w:right w:val="nil"/>
          <w:between w:val="nil"/>
        </w:pBdr>
        <w:spacing w:line="240" w:lineRule="auto"/>
        <w:ind w:left="0" w:hanging="2"/>
        <w:rPr>
          <w:color w:val="000000"/>
        </w:rPr>
      </w:pPr>
    </w:p>
    <w:p w:rsidR="00F04D23" w:rsidRDefault="009B3C90" w14:paraId="00000463" w14:textId="77777777">
      <w:pPr>
        <w:widowControl w:val="0"/>
        <w:pBdr>
          <w:top w:val="nil"/>
          <w:left w:val="nil"/>
          <w:bottom w:val="nil"/>
          <w:right w:val="nil"/>
          <w:between w:val="nil"/>
        </w:pBdr>
        <w:spacing w:line="240" w:lineRule="auto"/>
        <w:ind w:left="0" w:hanging="2"/>
        <w:rPr>
          <w:color w:val="000000"/>
        </w:rPr>
      </w:pPr>
      <w:r>
        <w:rPr>
          <w:color w:val="000000"/>
        </w:rPr>
        <w:t>EXTERNAS</w:t>
      </w:r>
    </w:p>
    <w:p w:rsidR="00F04D23" w:rsidRDefault="009B3C90" w14:paraId="00000464" w14:textId="77777777">
      <w:pPr>
        <w:widowControl w:val="0"/>
        <w:pBdr>
          <w:top w:val="nil"/>
          <w:left w:val="nil"/>
          <w:bottom w:val="nil"/>
          <w:right w:val="nil"/>
          <w:between w:val="nil"/>
        </w:pBdr>
        <w:spacing w:line="240" w:lineRule="auto"/>
        <w:ind w:left="0" w:hanging="2"/>
        <w:rPr>
          <w:color w:val="000000"/>
        </w:rPr>
      </w:pPr>
      <w:r>
        <w:rPr>
          <w:color w:val="000000"/>
        </w:rPr>
        <w:t>Oportunidades</w:t>
      </w:r>
    </w:p>
    <w:p w:rsidR="00F04D23" w:rsidRDefault="009B3C90" w14:paraId="00000465" w14:textId="77777777">
      <w:pPr>
        <w:widowControl w:val="0"/>
        <w:pBdr>
          <w:top w:val="nil"/>
          <w:left w:val="nil"/>
          <w:bottom w:val="nil"/>
          <w:right w:val="nil"/>
          <w:between w:val="nil"/>
        </w:pBdr>
        <w:spacing w:line="240" w:lineRule="auto"/>
        <w:ind w:left="0" w:hanging="2"/>
        <w:rPr>
          <w:color w:val="000000"/>
        </w:rPr>
      </w:pPr>
      <w:r>
        <w:rPr>
          <w:color w:val="000000"/>
        </w:rPr>
        <w:t>Amenazas.</w:t>
      </w:r>
    </w:p>
  </w:comment>
  <w:comment w:initials="AV" w:author="Andrés Felipe Velandia Espitia" w:date="2024-05-06T15:50:00Z" w:id="49">
    <w:p w:rsidR="001F1F97" w:rsidRDefault="001F1F97" w14:paraId="2DF105DC" w14:textId="77777777">
      <w:pPr>
        <w:pStyle w:val="Textocomentario"/>
        <w:ind w:left="0" w:hanging="2"/>
      </w:pPr>
      <w:r>
        <w:rPr>
          <w:rStyle w:val="Refdecomentario"/>
        </w:rPr>
        <w:annotationRef/>
      </w:r>
      <w:r>
        <w:t>Texto alternativo:</w:t>
      </w:r>
    </w:p>
    <w:p w:rsidRPr="001F1F97" w:rsidR="001F1F97" w:rsidRDefault="001F1F97" w14:paraId="024B4CBE" w14:textId="77777777">
      <w:pPr>
        <w:pStyle w:val="Textocomentario"/>
        <w:ind w:left="0" w:hanging="2"/>
        <w:rPr>
          <w:highlight w:val="magenta"/>
        </w:rPr>
      </w:pPr>
      <w:r w:rsidRPr="001F1F97">
        <w:rPr>
          <w:highlight w:val="magenta"/>
        </w:rPr>
        <w:t>Figura que representa los aspectos de la Matriz FODA, los cuales se dividen por:</w:t>
      </w:r>
    </w:p>
    <w:p w:rsidRPr="001F1F97" w:rsidR="001F1F97" w:rsidRDefault="001F1F97" w14:paraId="33E462F2" w14:textId="3E873DF5">
      <w:pPr>
        <w:pStyle w:val="Textocomentario"/>
        <w:ind w:left="0" w:hanging="2"/>
        <w:rPr>
          <w:highlight w:val="magenta"/>
        </w:rPr>
      </w:pPr>
      <w:r w:rsidRPr="001F1F97">
        <w:rPr>
          <w:highlight w:val="magenta"/>
        </w:rPr>
        <w:t>Factores internos: Fortalezas – Debilidades</w:t>
      </w:r>
    </w:p>
    <w:p w:rsidR="001F1F97" w:rsidRDefault="001F1F97" w14:paraId="2E1D4C1B" w14:textId="28E421AC">
      <w:pPr>
        <w:pStyle w:val="Textocomentario"/>
        <w:ind w:left="0" w:hanging="2"/>
      </w:pPr>
      <w:r w:rsidRPr="001F1F97">
        <w:rPr>
          <w:highlight w:val="magenta"/>
        </w:rPr>
        <w:t>Factores internos: Oportunidades – Amenazas</w:t>
      </w:r>
      <w:r>
        <w:t xml:space="preserve"> </w:t>
      </w:r>
    </w:p>
  </w:comment>
  <w:comment w:initials="" w:author="ana vela rodriguez velasquez" w:date="2022-08-24T03:29:00Z" w:id="50">
    <w:p w:rsidR="00F04D23" w:rsidRDefault="009B3C90" w14:paraId="000004B4" w14:textId="77777777">
      <w:pPr>
        <w:widowControl w:val="0"/>
        <w:pBdr>
          <w:top w:val="nil"/>
          <w:left w:val="nil"/>
          <w:bottom w:val="nil"/>
          <w:right w:val="nil"/>
          <w:between w:val="nil"/>
        </w:pBdr>
        <w:spacing w:line="240" w:lineRule="auto"/>
        <w:ind w:left="0" w:hanging="2"/>
        <w:rPr>
          <w:color w:val="000000"/>
        </w:rPr>
      </w:pPr>
      <w:r>
        <w:rPr>
          <w:color w:val="000000"/>
        </w:rPr>
        <w:t xml:space="preserve">Se sugiere hacer una infografía estática con la siguiente información </w:t>
      </w:r>
    </w:p>
    <w:p w:rsidR="00F04D23" w:rsidRDefault="00F04D23" w14:paraId="000004B5" w14:textId="77777777">
      <w:pPr>
        <w:widowControl w:val="0"/>
        <w:pBdr>
          <w:top w:val="nil"/>
          <w:left w:val="nil"/>
          <w:bottom w:val="nil"/>
          <w:right w:val="nil"/>
          <w:between w:val="nil"/>
        </w:pBdr>
        <w:spacing w:line="240" w:lineRule="auto"/>
        <w:ind w:left="0" w:hanging="2"/>
        <w:rPr>
          <w:color w:val="000000"/>
        </w:rPr>
      </w:pPr>
    </w:p>
    <w:p w:rsidR="00F04D23" w:rsidRDefault="009B3C90" w14:paraId="000004B6" w14:textId="77777777">
      <w:pPr>
        <w:widowControl w:val="0"/>
        <w:pBdr>
          <w:top w:val="nil"/>
          <w:left w:val="nil"/>
          <w:bottom w:val="nil"/>
          <w:right w:val="nil"/>
          <w:between w:val="nil"/>
        </w:pBdr>
        <w:spacing w:line="240" w:lineRule="auto"/>
        <w:ind w:left="0" w:hanging="2"/>
        <w:rPr>
          <w:color w:val="000000"/>
        </w:rPr>
      </w:pPr>
      <w:r>
        <w:rPr>
          <w:color w:val="000000"/>
        </w:rPr>
        <w:t xml:space="preserve">https://img.freepik.com/vector-premium/plantilla-diapositiva-presentacion-infografia-vectorial-neumorfica-estilo-plano-minimalista-limpio_430696-575.jpg?w=740 </w:t>
      </w:r>
    </w:p>
    <w:p w:rsidR="00F04D23" w:rsidRDefault="00F04D23" w14:paraId="000004B7" w14:textId="77777777">
      <w:pPr>
        <w:widowControl w:val="0"/>
        <w:pBdr>
          <w:top w:val="nil"/>
          <w:left w:val="nil"/>
          <w:bottom w:val="nil"/>
          <w:right w:val="nil"/>
          <w:between w:val="nil"/>
        </w:pBdr>
        <w:spacing w:line="240" w:lineRule="auto"/>
        <w:ind w:left="0" w:hanging="2"/>
        <w:rPr>
          <w:color w:val="000000"/>
        </w:rPr>
      </w:pPr>
    </w:p>
    <w:p w:rsidR="00F04D23" w:rsidRDefault="009B3C90" w14:paraId="000004B8"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B9" w14:textId="77777777">
      <w:pPr>
        <w:widowControl w:val="0"/>
        <w:pBdr>
          <w:top w:val="nil"/>
          <w:left w:val="nil"/>
          <w:bottom w:val="nil"/>
          <w:right w:val="nil"/>
          <w:between w:val="nil"/>
        </w:pBdr>
        <w:spacing w:line="240" w:lineRule="auto"/>
        <w:ind w:left="0" w:hanging="2"/>
        <w:rPr>
          <w:color w:val="000000"/>
        </w:rPr>
      </w:pPr>
    </w:p>
    <w:p w:rsidR="00F04D23" w:rsidRDefault="009B3C90" w14:paraId="000004BA" w14:textId="77777777">
      <w:pPr>
        <w:widowControl w:val="0"/>
        <w:pBdr>
          <w:top w:val="nil"/>
          <w:left w:val="nil"/>
          <w:bottom w:val="nil"/>
          <w:right w:val="nil"/>
          <w:between w:val="nil"/>
        </w:pBdr>
        <w:spacing w:line="240" w:lineRule="auto"/>
        <w:ind w:left="0" w:hanging="2"/>
        <w:rPr>
          <w:color w:val="000000"/>
        </w:rPr>
      </w:pPr>
      <w:r>
        <w:rPr>
          <w:color w:val="000000"/>
        </w:rPr>
        <w:t>Actividades principales</w:t>
      </w:r>
    </w:p>
    <w:p w:rsidR="00F04D23" w:rsidRDefault="00F04D23" w14:paraId="000004BB" w14:textId="77777777">
      <w:pPr>
        <w:widowControl w:val="0"/>
        <w:pBdr>
          <w:top w:val="nil"/>
          <w:left w:val="nil"/>
          <w:bottom w:val="nil"/>
          <w:right w:val="nil"/>
          <w:between w:val="nil"/>
        </w:pBdr>
        <w:spacing w:line="240" w:lineRule="auto"/>
        <w:ind w:left="0" w:hanging="2"/>
        <w:rPr>
          <w:color w:val="000000"/>
        </w:rPr>
      </w:pPr>
    </w:p>
    <w:p w:rsidR="00F04D23" w:rsidRDefault="009B3C90" w14:paraId="000004BC" w14:textId="77777777">
      <w:pPr>
        <w:widowControl w:val="0"/>
        <w:pBdr>
          <w:top w:val="nil"/>
          <w:left w:val="nil"/>
          <w:bottom w:val="nil"/>
          <w:right w:val="nil"/>
          <w:between w:val="nil"/>
        </w:pBdr>
        <w:spacing w:line="240" w:lineRule="auto"/>
        <w:ind w:left="0" w:hanging="2"/>
        <w:rPr>
          <w:color w:val="000000"/>
        </w:rPr>
      </w:pPr>
      <w:r>
        <w:rPr>
          <w:color w:val="000000"/>
        </w:rPr>
        <w:t>Logística</w:t>
      </w:r>
    </w:p>
    <w:p w:rsidR="00F04D23" w:rsidRDefault="009B3C90" w14:paraId="000004BD" w14:textId="77777777">
      <w:pPr>
        <w:widowControl w:val="0"/>
        <w:pBdr>
          <w:top w:val="nil"/>
          <w:left w:val="nil"/>
          <w:bottom w:val="nil"/>
          <w:right w:val="nil"/>
          <w:between w:val="nil"/>
        </w:pBdr>
        <w:spacing w:line="240" w:lineRule="auto"/>
        <w:ind w:left="0" w:hanging="2"/>
        <w:rPr>
          <w:color w:val="000000"/>
        </w:rPr>
      </w:pPr>
      <w:r>
        <w:rPr>
          <w:color w:val="000000"/>
        </w:rPr>
        <w:t>Operaciones</w:t>
      </w:r>
    </w:p>
    <w:p w:rsidR="00F04D23" w:rsidRDefault="009B3C90" w14:paraId="000004BE" w14:textId="77777777">
      <w:pPr>
        <w:widowControl w:val="0"/>
        <w:pBdr>
          <w:top w:val="nil"/>
          <w:left w:val="nil"/>
          <w:bottom w:val="nil"/>
          <w:right w:val="nil"/>
          <w:between w:val="nil"/>
        </w:pBdr>
        <w:spacing w:line="240" w:lineRule="auto"/>
        <w:ind w:left="0" w:hanging="2"/>
        <w:rPr>
          <w:color w:val="000000"/>
        </w:rPr>
      </w:pPr>
      <w:r>
        <w:rPr>
          <w:color w:val="000000"/>
        </w:rPr>
        <w:t>Marketing</w:t>
      </w:r>
    </w:p>
    <w:p w:rsidR="00F04D23" w:rsidRDefault="009B3C90" w14:paraId="000004BF" w14:textId="77777777">
      <w:pPr>
        <w:widowControl w:val="0"/>
        <w:pBdr>
          <w:top w:val="nil"/>
          <w:left w:val="nil"/>
          <w:bottom w:val="nil"/>
          <w:right w:val="nil"/>
          <w:between w:val="nil"/>
        </w:pBdr>
        <w:spacing w:line="240" w:lineRule="auto"/>
        <w:ind w:left="0" w:hanging="2"/>
        <w:rPr>
          <w:color w:val="000000"/>
        </w:rPr>
      </w:pPr>
      <w:r>
        <w:rPr>
          <w:color w:val="000000"/>
        </w:rPr>
        <w:t>Servicios</w:t>
      </w:r>
    </w:p>
    <w:p w:rsidR="00F04D23" w:rsidRDefault="00F04D23" w14:paraId="000004C0" w14:textId="77777777">
      <w:pPr>
        <w:widowControl w:val="0"/>
        <w:pBdr>
          <w:top w:val="nil"/>
          <w:left w:val="nil"/>
          <w:bottom w:val="nil"/>
          <w:right w:val="nil"/>
          <w:between w:val="nil"/>
        </w:pBdr>
        <w:spacing w:line="240" w:lineRule="auto"/>
        <w:ind w:left="0" w:hanging="2"/>
        <w:rPr>
          <w:color w:val="000000"/>
        </w:rPr>
      </w:pPr>
    </w:p>
    <w:p w:rsidR="00F04D23" w:rsidRDefault="009B3C90" w14:paraId="000004C1" w14:textId="77777777">
      <w:pPr>
        <w:widowControl w:val="0"/>
        <w:pBdr>
          <w:top w:val="nil"/>
          <w:left w:val="nil"/>
          <w:bottom w:val="nil"/>
          <w:right w:val="nil"/>
          <w:between w:val="nil"/>
        </w:pBdr>
        <w:spacing w:line="240" w:lineRule="auto"/>
        <w:ind w:left="0" w:hanging="2"/>
        <w:rPr>
          <w:color w:val="000000"/>
        </w:rPr>
      </w:pPr>
      <w:r>
        <w:rPr>
          <w:color w:val="000000"/>
        </w:rPr>
        <w:t>Actividades de apoyo</w:t>
      </w:r>
    </w:p>
    <w:p w:rsidR="00F04D23" w:rsidRDefault="00F04D23" w14:paraId="000004C2" w14:textId="77777777">
      <w:pPr>
        <w:widowControl w:val="0"/>
        <w:pBdr>
          <w:top w:val="nil"/>
          <w:left w:val="nil"/>
          <w:bottom w:val="nil"/>
          <w:right w:val="nil"/>
          <w:between w:val="nil"/>
        </w:pBdr>
        <w:spacing w:line="240" w:lineRule="auto"/>
        <w:ind w:left="0" w:hanging="2"/>
        <w:rPr>
          <w:color w:val="000000"/>
        </w:rPr>
      </w:pPr>
    </w:p>
    <w:p w:rsidR="00F04D23" w:rsidRDefault="009B3C90" w14:paraId="000004C3" w14:textId="77777777">
      <w:pPr>
        <w:widowControl w:val="0"/>
        <w:pBdr>
          <w:top w:val="nil"/>
          <w:left w:val="nil"/>
          <w:bottom w:val="nil"/>
          <w:right w:val="nil"/>
          <w:between w:val="nil"/>
        </w:pBdr>
        <w:spacing w:line="240" w:lineRule="auto"/>
        <w:ind w:left="0" w:hanging="2"/>
        <w:rPr>
          <w:color w:val="000000"/>
        </w:rPr>
      </w:pPr>
      <w:r>
        <w:rPr>
          <w:color w:val="000000"/>
        </w:rPr>
        <w:t>Infraestructura</w:t>
      </w:r>
    </w:p>
    <w:p w:rsidR="00F04D23" w:rsidRDefault="009B3C90" w14:paraId="000004C4" w14:textId="77777777">
      <w:pPr>
        <w:widowControl w:val="0"/>
        <w:pBdr>
          <w:top w:val="nil"/>
          <w:left w:val="nil"/>
          <w:bottom w:val="nil"/>
          <w:right w:val="nil"/>
          <w:between w:val="nil"/>
        </w:pBdr>
        <w:spacing w:line="240" w:lineRule="auto"/>
        <w:ind w:left="0" w:hanging="2"/>
        <w:rPr>
          <w:color w:val="000000"/>
        </w:rPr>
      </w:pPr>
      <w:r>
        <w:rPr>
          <w:color w:val="000000"/>
        </w:rPr>
        <w:t>Gestión de talento humano</w:t>
      </w:r>
    </w:p>
    <w:p w:rsidR="00F04D23" w:rsidRDefault="009B3C90" w14:paraId="000004C5" w14:textId="77777777">
      <w:pPr>
        <w:widowControl w:val="0"/>
        <w:pBdr>
          <w:top w:val="nil"/>
          <w:left w:val="nil"/>
          <w:bottom w:val="nil"/>
          <w:right w:val="nil"/>
          <w:between w:val="nil"/>
        </w:pBdr>
        <w:spacing w:line="240" w:lineRule="auto"/>
        <w:ind w:left="0" w:hanging="2"/>
        <w:rPr>
          <w:color w:val="000000"/>
        </w:rPr>
      </w:pPr>
      <w:r>
        <w:rPr>
          <w:color w:val="000000"/>
        </w:rPr>
        <w:t>Tecnología</w:t>
      </w:r>
    </w:p>
    <w:p w:rsidR="00F04D23" w:rsidRDefault="009B3C90" w14:paraId="000004C6" w14:textId="77777777">
      <w:pPr>
        <w:widowControl w:val="0"/>
        <w:pBdr>
          <w:top w:val="nil"/>
          <w:left w:val="nil"/>
          <w:bottom w:val="nil"/>
          <w:right w:val="nil"/>
          <w:between w:val="nil"/>
        </w:pBdr>
        <w:spacing w:line="240" w:lineRule="auto"/>
        <w:ind w:left="0" w:hanging="2"/>
        <w:rPr>
          <w:color w:val="000000"/>
        </w:rPr>
      </w:pPr>
      <w:r>
        <w:rPr>
          <w:color w:val="000000"/>
        </w:rPr>
        <w:t>Compras</w:t>
      </w:r>
    </w:p>
  </w:comment>
  <w:comment w:initials="AV" w:author="Andrés Felipe Velandia Espitia" w:date="2024-05-06T15:53:00Z" w:id="51">
    <w:p w:rsidR="00E42CC2" w:rsidRDefault="00E42CC2" w14:paraId="52F696CC" w14:textId="77A27B1D">
      <w:pPr>
        <w:pStyle w:val="Textocomentario"/>
        <w:ind w:left="0" w:hanging="2"/>
        <w:rPr>
          <w:highlight w:val="magenta"/>
        </w:rPr>
      </w:pPr>
      <w:r>
        <w:rPr>
          <w:rStyle w:val="Refdecomentario"/>
        </w:rPr>
        <w:annotationRef/>
      </w:r>
      <w:r w:rsidRPr="00E42CC2">
        <w:t>Texto alternativo</w:t>
      </w:r>
    </w:p>
    <w:p w:rsidR="00E42CC2" w:rsidRDefault="00E42CC2" w14:paraId="4D7D1918" w14:textId="1160F8CC">
      <w:pPr>
        <w:pStyle w:val="Textocomentario"/>
        <w:ind w:left="0" w:hanging="2"/>
      </w:pPr>
      <w:r w:rsidRPr="00E42CC2">
        <w:rPr>
          <w:highlight w:val="magenta"/>
        </w:rPr>
        <w:t>Tabla que relaciona los aspectos presente</w:t>
      </w:r>
      <w:r>
        <w:rPr>
          <w:highlight w:val="magenta"/>
        </w:rPr>
        <w:t>s</w:t>
      </w:r>
      <w:r w:rsidRPr="00E42CC2">
        <w:rPr>
          <w:highlight w:val="magenta"/>
        </w:rPr>
        <w:t xml:space="preserve"> en la cadena de valor, teniendo en cuenta que existen actividades principales y de apoyo.</w:t>
      </w:r>
      <w:r>
        <w:t xml:space="preserve"> </w:t>
      </w:r>
    </w:p>
  </w:comment>
  <w:comment w:initials="" w:author="ana vela rodriguez velasquez" w:date="2022-08-24T03:31:00Z" w:id="52">
    <w:p w:rsidR="00F04D23" w:rsidRDefault="009B3C90" w14:paraId="00000474"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3:31:00Z" w:id="53">
    <w:p w:rsidR="00F04D23" w:rsidRDefault="009B3C90" w14:paraId="000004C9" w14:textId="77777777">
      <w:pPr>
        <w:widowControl w:val="0"/>
        <w:pBdr>
          <w:top w:val="nil"/>
          <w:left w:val="nil"/>
          <w:bottom w:val="nil"/>
          <w:right w:val="nil"/>
          <w:between w:val="nil"/>
        </w:pBdr>
        <w:spacing w:line="240" w:lineRule="auto"/>
        <w:ind w:left="0" w:hanging="2"/>
        <w:rPr>
          <w:color w:val="000000"/>
        </w:rPr>
      </w:pPr>
      <w:r>
        <w:rPr>
          <w:color w:val="000000"/>
        </w:rPr>
        <w:t>Ubicados en la carpeta de formatos di.</w:t>
      </w:r>
    </w:p>
  </w:comment>
  <w:comment w:initials="" w:author="ana vela rodriguez velasquez" w:date="2022-08-23T13:32:00Z" w:id="54">
    <w:p w:rsidR="00F04D23" w:rsidRDefault="009B3C90" w14:paraId="000004D1"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AV" w:author="Andrés Felipe Velandia Espitia" w:date="2024-05-06T16:02:00Z" w:id="55">
    <w:p w:rsidR="0008286D" w:rsidRDefault="0008286D" w14:paraId="691E9E47" w14:textId="77777777">
      <w:pPr>
        <w:pStyle w:val="Textocomentario"/>
        <w:ind w:left="0" w:hanging="2"/>
      </w:pPr>
      <w:r>
        <w:rPr>
          <w:rStyle w:val="Refdecomentario"/>
        </w:rPr>
        <w:annotationRef/>
      </w:r>
      <w:r>
        <w:t>Texto alternativo:</w:t>
      </w:r>
    </w:p>
    <w:p w:rsidR="0008286D" w:rsidRDefault="0008286D" w14:paraId="6EE321A5" w14:textId="3C3AFFE5">
      <w:pPr>
        <w:pStyle w:val="Textocomentario"/>
        <w:ind w:left="0" w:hanging="2"/>
      </w:pPr>
      <w:r w:rsidRPr="0008286D">
        <w:rPr>
          <w:highlight w:val="magenta"/>
        </w:rPr>
        <w:t>Figura que relaciona los aspectos que se deben tener en cuenta en el tipo de naturaleza de los aspectos organizacionales, como son los procesos: gerenciales, operativos y de soporte.</w:t>
      </w:r>
    </w:p>
  </w:comment>
  <w:comment w:initials="" w:author="ana vela rodriguez velasquez" w:date="2022-08-23T13:34:00Z" w:id="56">
    <w:p w:rsidR="000169D0" w:rsidP="000169D0" w:rsidRDefault="000169D0" w14:paraId="6C60FA35"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30T22:12:00Z" w:id="57">
    <w:p w:rsidR="00F04D23" w:rsidRDefault="009B3C90" w14:paraId="00000455"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3:40:00Z" w:id="58">
    <w:p w:rsidR="00F04D23" w:rsidRDefault="009B3C90" w14:paraId="00000456"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3T13:40:00Z" w:id="59">
    <w:p w:rsidR="00F04D23" w:rsidRDefault="009B3C90" w14:paraId="000004E3"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3T13:39:00Z" w:id="60">
    <w:p w:rsidR="00F04D23" w:rsidRDefault="009B3C90" w14:paraId="00000471"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3T13:39:00Z" w:id="61">
    <w:p w:rsidR="00F04D23" w:rsidRDefault="009B3C90" w14:paraId="00000472"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 w:author="ana vela rodriguez velasquez" w:date="2022-08-24T05:07:00Z" w:id="62">
    <w:p w:rsidR="00F04D23" w:rsidRDefault="009B3C90" w14:paraId="000004CB" w14:textId="77777777">
      <w:pPr>
        <w:widowControl w:val="0"/>
        <w:pBdr>
          <w:top w:val="nil"/>
          <w:left w:val="nil"/>
          <w:bottom w:val="nil"/>
          <w:right w:val="nil"/>
          <w:between w:val="nil"/>
        </w:pBdr>
        <w:spacing w:line="240" w:lineRule="auto"/>
        <w:ind w:left="0" w:hanging="2"/>
        <w:rPr>
          <w:color w:val="000000"/>
        </w:rPr>
      </w:pPr>
      <w:r>
        <w:rPr>
          <w:color w:val="000000"/>
        </w:rPr>
        <w:t>Fuente de la imagen https://as1.ftcdn.net/v2/jpg/05/19/44/36/1000_F_519443658_PwzFCem9Rd9apzudNjx2eFqk3r296RKh.jpg</w:t>
      </w:r>
    </w:p>
  </w:comment>
  <w:comment w:initials="" w:author="ana vela rodriguez velasquez" w:date="2022-08-24T05:20:00Z" w:id="63">
    <w:p w:rsidR="00F04D23" w:rsidRDefault="009B3C90" w14:paraId="000004DD" w14:textId="77777777">
      <w:pPr>
        <w:widowControl w:val="0"/>
        <w:pBdr>
          <w:top w:val="nil"/>
          <w:left w:val="nil"/>
          <w:bottom w:val="nil"/>
          <w:right w:val="nil"/>
          <w:between w:val="nil"/>
        </w:pBdr>
        <w:spacing w:line="240" w:lineRule="auto"/>
        <w:ind w:left="0" w:hanging="2"/>
        <w:rPr>
          <w:color w:val="000000"/>
        </w:rPr>
      </w:pPr>
      <w:r>
        <w:rPr>
          <w:color w:val="000000"/>
        </w:rPr>
        <w:t>Fuente de la imagen https://as2.ftcdn.net/v2/jpg/02/66/55/75/1000_F_266557511_2ZrcyEy5TvbtmbTuw8GJuB3haSLmXSqP.jpg</w:t>
      </w:r>
    </w:p>
  </w:comment>
  <w:comment w:initials="" w:author="ana vela rodriguez velasquez" w:date="2022-08-23T13:42:00Z" w:id="64">
    <w:p w:rsidR="00F04D23" w:rsidRDefault="009B3C90" w14:paraId="000004D2" w14:textId="77777777">
      <w:pPr>
        <w:widowControl w:val="0"/>
        <w:pBdr>
          <w:top w:val="nil"/>
          <w:left w:val="nil"/>
          <w:bottom w:val="nil"/>
          <w:right w:val="nil"/>
          <w:between w:val="nil"/>
        </w:pBdr>
        <w:spacing w:line="240" w:lineRule="auto"/>
        <w:ind w:left="0" w:hanging="2"/>
        <w:rPr>
          <w:color w:val="000000"/>
        </w:rPr>
      </w:pPr>
      <w:r>
        <w:rPr>
          <w:color w:val="000000"/>
        </w:rPr>
        <w:t>Listado no ordenado icono color</w:t>
      </w:r>
    </w:p>
  </w:comment>
  <w:comment w:initials="AV" w:author="Andrés Felipe Velandia Espitia" w:date="2024-05-06T16:08:00Z" w:id="66">
    <w:p w:rsidR="00F035A9" w:rsidRDefault="00F035A9" w14:paraId="4D96D0D4" w14:textId="77777777">
      <w:pPr>
        <w:pStyle w:val="Textocomentario"/>
        <w:ind w:left="0" w:hanging="2"/>
      </w:pPr>
      <w:r>
        <w:rPr>
          <w:rStyle w:val="Refdecomentario"/>
        </w:rPr>
        <w:annotationRef/>
      </w:r>
      <w:r>
        <w:t>Texto alternativo:</w:t>
      </w:r>
    </w:p>
    <w:p w:rsidRPr="00F035A9" w:rsidR="00F035A9" w:rsidRDefault="00F035A9" w14:paraId="1D55C4D9" w14:textId="570E0FC5">
      <w:pPr>
        <w:pStyle w:val="Textocomentario"/>
        <w:ind w:left="0" w:hanging="2"/>
        <w:rPr>
          <w:highlight w:val="magenta"/>
        </w:rPr>
      </w:pPr>
      <w:r w:rsidRPr="00F035A9">
        <w:rPr>
          <w:highlight w:val="magenta"/>
        </w:rPr>
        <w:t>Figura que contiene los aspectos presentes en la subcontratación y los cuales tiene que ver con las siguientes áreas:</w:t>
      </w:r>
    </w:p>
    <w:p w:rsidRPr="00F035A9" w:rsidR="00F035A9" w:rsidRDefault="00F035A9" w14:paraId="4AF1758E" w14:textId="6BC7E720">
      <w:pPr>
        <w:pStyle w:val="Textocomentario"/>
        <w:ind w:left="0" w:hanging="2"/>
        <w:rPr>
          <w:highlight w:val="magenta"/>
        </w:rPr>
      </w:pPr>
      <w:r w:rsidRPr="00F035A9">
        <w:rPr>
          <w:highlight w:val="magenta"/>
        </w:rPr>
        <w:t>Ciencias sociales.</w:t>
      </w:r>
    </w:p>
    <w:p w:rsidRPr="00F035A9" w:rsidR="00F035A9" w:rsidRDefault="00F035A9" w14:paraId="21C945D6" w14:textId="40527202">
      <w:pPr>
        <w:pStyle w:val="Textocomentario"/>
        <w:ind w:left="0" w:hanging="2"/>
        <w:rPr>
          <w:highlight w:val="magenta"/>
        </w:rPr>
      </w:pPr>
      <w:r w:rsidRPr="00F035A9">
        <w:rPr>
          <w:highlight w:val="magenta"/>
        </w:rPr>
        <w:t>Salud.</w:t>
      </w:r>
    </w:p>
    <w:p w:rsidRPr="00F035A9" w:rsidR="00F035A9" w:rsidRDefault="00F035A9" w14:paraId="4F505DE6" w14:textId="3CC7645F">
      <w:pPr>
        <w:pStyle w:val="Textocomentario"/>
        <w:ind w:left="0" w:hanging="2"/>
        <w:rPr>
          <w:highlight w:val="magenta"/>
        </w:rPr>
      </w:pPr>
      <w:r w:rsidRPr="00F035A9">
        <w:rPr>
          <w:highlight w:val="magenta"/>
        </w:rPr>
        <w:t>Servicios de voz.</w:t>
      </w:r>
    </w:p>
    <w:p w:rsidRPr="00F035A9" w:rsidR="00F035A9" w:rsidRDefault="00F035A9" w14:paraId="0057A0FB" w14:textId="28F4A117">
      <w:pPr>
        <w:pStyle w:val="Textocomentario"/>
        <w:ind w:left="0" w:hanging="2"/>
        <w:rPr>
          <w:highlight w:val="magenta"/>
        </w:rPr>
      </w:pPr>
      <w:r w:rsidRPr="00F035A9">
        <w:rPr>
          <w:highlight w:val="magenta"/>
        </w:rPr>
        <w:t>Tecnología.</w:t>
      </w:r>
    </w:p>
    <w:p w:rsidR="00F035A9" w:rsidRDefault="00F035A9" w14:paraId="3D0F16A6" w14:textId="511FC407">
      <w:pPr>
        <w:pStyle w:val="Textocomentario"/>
        <w:ind w:left="0" w:hanging="2"/>
      </w:pPr>
      <w:r w:rsidRPr="00F035A9">
        <w:rPr>
          <w:highlight w:val="magenta"/>
        </w:rPr>
        <w:t>Administrativa.</w:t>
      </w:r>
    </w:p>
    <w:p w:rsidR="00F035A9" w:rsidRDefault="00F035A9" w14:paraId="273C67AD" w14:textId="7E6D876E">
      <w:pPr>
        <w:pStyle w:val="Textocomentario"/>
        <w:ind w:left="0" w:hanging="2"/>
      </w:pPr>
      <w:r>
        <w:t xml:space="preserve"> </w:t>
      </w:r>
    </w:p>
  </w:comment>
  <w:comment w:initials="" w:author="ana vela rodriguez velasquez" w:date="2022-08-24T06:04:00Z" w:id="67">
    <w:p w:rsidR="00F04D23" w:rsidRDefault="009B3C90" w14:paraId="0000049F" w14:textId="77777777">
      <w:pPr>
        <w:widowControl w:val="0"/>
        <w:pBdr>
          <w:top w:val="nil"/>
          <w:left w:val="nil"/>
          <w:bottom w:val="nil"/>
          <w:right w:val="nil"/>
          <w:between w:val="nil"/>
        </w:pBdr>
        <w:spacing w:line="240" w:lineRule="auto"/>
        <w:ind w:left="0" w:hanging="2"/>
        <w:rPr>
          <w:color w:val="000000"/>
        </w:rPr>
      </w:pPr>
      <w:r>
        <w:rPr>
          <w:color w:val="000000"/>
        </w:rPr>
        <w:t>fuente de la imagen https://as2.ftcdn.net/v2/jpg/02/88/91/87/1000_F_288918723_kQs8IKGzez2nvSX6FWpe3oHEnmDL9PEj.jpg</w:t>
      </w:r>
    </w:p>
  </w:comment>
  <w:comment w:initials="" w:author="ana vela rodriguez velasquez" w:date="2022-08-23T13:50:00Z" w:id="68">
    <w:p w:rsidR="00F04D23" w:rsidRDefault="009B3C90" w14:paraId="00000497"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 4 elementos</w:t>
      </w:r>
    </w:p>
  </w:comment>
  <w:comment w:initials="" w:author="ana vela rodriguez velasquez" w:date="2022-08-24T14:25:00Z" w:id="69">
    <w:p w:rsidR="00F04D23" w:rsidRDefault="009B3C90" w14:paraId="0000046D" w14:textId="77777777">
      <w:pPr>
        <w:widowControl w:val="0"/>
        <w:pBdr>
          <w:top w:val="nil"/>
          <w:left w:val="nil"/>
          <w:bottom w:val="nil"/>
          <w:right w:val="nil"/>
          <w:between w:val="nil"/>
        </w:pBdr>
        <w:spacing w:line="240" w:lineRule="auto"/>
        <w:ind w:left="0" w:hanging="2"/>
        <w:rPr>
          <w:color w:val="000000"/>
        </w:rPr>
      </w:pPr>
      <w:r>
        <w:rPr>
          <w:color w:val="000000"/>
        </w:rPr>
        <w:t>Fuente de la imagen https://www.alpha-editorial.com/E-book/9789587785005/Pensamiento+Estrat%C3%A9gico++Concepto++Impulsores+Y+Pr%C3%A1ctica  se solicita una imagen similar a la presentada por el diseñador de la portada del libro.</w:t>
      </w:r>
    </w:p>
  </w:comment>
  <w:comment w:initials="" w:author="ana vela rodriguez velasquez" w:date="2022-08-24T06:29:00Z" w:id="70">
    <w:p w:rsidR="00F04D23" w:rsidRDefault="009B3C90" w14:paraId="000004D6" w14:textId="77777777">
      <w:pPr>
        <w:widowControl w:val="0"/>
        <w:pBdr>
          <w:top w:val="nil"/>
          <w:left w:val="nil"/>
          <w:bottom w:val="nil"/>
          <w:right w:val="nil"/>
          <w:between w:val="nil"/>
        </w:pBdr>
        <w:spacing w:line="240" w:lineRule="auto"/>
        <w:ind w:left="0" w:hanging="2"/>
        <w:rPr>
          <w:color w:val="000000"/>
        </w:rPr>
      </w:pPr>
      <w:r>
        <w:rPr>
          <w:color w:val="000000"/>
        </w:rPr>
        <w:t xml:space="preserve">Fuente de la imagen https://as2.ftcdn.net/v2/jpg/03/32/47/09/1000_F_332470990_1hNuSjrJlBVU89Ahtcw1ZXaBLEl869Qx.jpg </w:t>
      </w:r>
    </w:p>
    <w:p w:rsidR="00F04D23" w:rsidRDefault="00F04D23" w14:paraId="000004D7" w14:textId="77777777">
      <w:pPr>
        <w:widowControl w:val="0"/>
        <w:pBdr>
          <w:top w:val="nil"/>
          <w:left w:val="nil"/>
          <w:bottom w:val="nil"/>
          <w:right w:val="nil"/>
          <w:between w:val="nil"/>
        </w:pBdr>
        <w:spacing w:line="240" w:lineRule="auto"/>
        <w:ind w:left="0" w:hanging="2"/>
        <w:rPr>
          <w:color w:val="000000"/>
        </w:rPr>
      </w:pPr>
    </w:p>
    <w:p w:rsidR="00F04D23" w:rsidRDefault="009B3C90" w14:paraId="000004D8" w14:textId="77777777">
      <w:pPr>
        <w:widowControl w:val="0"/>
        <w:pBdr>
          <w:top w:val="nil"/>
          <w:left w:val="nil"/>
          <w:bottom w:val="nil"/>
          <w:right w:val="nil"/>
          <w:between w:val="nil"/>
        </w:pBdr>
        <w:spacing w:line="240" w:lineRule="auto"/>
        <w:ind w:left="0" w:hanging="2"/>
        <w:rPr>
          <w:color w:val="000000"/>
        </w:rPr>
      </w:pPr>
      <w:r>
        <w:rPr>
          <w:color w:val="000000"/>
        </w:rPr>
        <w:t>Texto editable</w:t>
      </w:r>
    </w:p>
    <w:p w:rsidR="00F04D23" w:rsidRDefault="00F04D23" w14:paraId="000004D9" w14:textId="77777777">
      <w:pPr>
        <w:widowControl w:val="0"/>
        <w:pBdr>
          <w:top w:val="nil"/>
          <w:left w:val="nil"/>
          <w:bottom w:val="nil"/>
          <w:right w:val="nil"/>
          <w:between w:val="nil"/>
        </w:pBdr>
        <w:spacing w:line="240" w:lineRule="auto"/>
        <w:ind w:left="0" w:hanging="2"/>
        <w:rPr>
          <w:color w:val="000000"/>
        </w:rPr>
      </w:pPr>
    </w:p>
    <w:p w:rsidR="00F04D23" w:rsidRDefault="009B3C90" w14:paraId="000004DA" w14:textId="77777777">
      <w:pPr>
        <w:widowControl w:val="0"/>
        <w:pBdr>
          <w:top w:val="nil"/>
          <w:left w:val="nil"/>
          <w:bottom w:val="nil"/>
          <w:right w:val="nil"/>
          <w:between w:val="nil"/>
        </w:pBdr>
        <w:spacing w:line="240" w:lineRule="auto"/>
        <w:ind w:left="0" w:hanging="2"/>
        <w:rPr>
          <w:color w:val="000000"/>
        </w:rPr>
      </w:pPr>
      <w:r>
        <w:rPr>
          <w:color w:val="000000"/>
        </w:rPr>
        <w:t>Cambio</w:t>
      </w:r>
    </w:p>
    <w:p w:rsidR="00F04D23" w:rsidRDefault="009B3C90" w14:paraId="000004DB" w14:textId="77777777">
      <w:pPr>
        <w:widowControl w:val="0"/>
        <w:pBdr>
          <w:top w:val="nil"/>
          <w:left w:val="nil"/>
          <w:bottom w:val="nil"/>
          <w:right w:val="nil"/>
          <w:between w:val="nil"/>
        </w:pBdr>
        <w:spacing w:line="240" w:lineRule="auto"/>
        <w:ind w:left="0" w:hanging="2"/>
        <w:rPr>
          <w:color w:val="000000"/>
        </w:rPr>
      </w:pPr>
      <w:r>
        <w:rPr>
          <w:color w:val="000000"/>
        </w:rPr>
        <w:t>Oportunidad</w:t>
      </w:r>
    </w:p>
  </w:comment>
  <w:comment w:initials="" w:author="ana vela rodriguez velasquez" w:date="2022-08-24T06:31:00Z" w:id="71">
    <w:p w:rsidR="00F04D23" w:rsidRDefault="009B3C90" w14:paraId="00000487" w14:textId="77777777">
      <w:pPr>
        <w:widowControl w:val="0"/>
        <w:pBdr>
          <w:top w:val="nil"/>
          <w:left w:val="nil"/>
          <w:bottom w:val="nil"/>
          <w:right w:val="nil"/>
          <w:between w:val="nil"/>
        </w:pBdr>
        <w:spacing w:line="240" w:lineRule="auto"/>
        <w:ind w:left="0" w:hanging="2"/>
        <w:rPr>
          <w:color w:val="000000"/>
        </w:rPr>
      </w:pPr>
      <w:r>
        <w:rPr>
          <w:color w:val="000000"/>
        </w:rPr>
        <w:t>Por favor resaltar el texto.</w:t>
      </w:r>
    </w:p>
  </w:comment>
  <w:comment w:initials="" w:author="ana vela rodriguez velasquez" w:date="2022-08-24T09:16:00Z" w:id="72">
    <w:p w:rsidR="00F04D23" w:rsidRDefault="009B3C90" w14:paraId="000004DE"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24T09:29:00Z" w:id="73">
    <w:p w:rsidR="00F04D23" w:rsidRDefault="009B3C90" w14:paraId="0000042A" w14:textId="77777777">
      <w:pPr>
        <w:widowControl w:val="0"/>
        <w:pBdr>
          <w:top w:val="nil"/>
          <w:left w:val="nil"/>
          <w:bottom w:val="nil"/>
          <w:right w:val="nil"/>
          <w:between w:val="nil"/>
        </w:pBdr>
        <w:spacing w:line="240" w:lineRule="auto"/>
        <w:ind w:left="0" w:hanging="2"/>
        <w:rPr>
          <w:color w:val="000000"/>
        </w:rPr>
      </w:pPr>
      <w:r>
        <w:rPr>
          <w:color w:val="000000"/>
        </w:rPr>
        <w:t>Fuente de la imagen https://as2.ftcdn.net/v2/jpg/04/38/92/65/1000_F_438926568_4OvnnRXfOuBmBMiHM4YEJJbZpp3NAqe4.jpg</w:t>
      </w:r>
    </w:p>
  </w:comment>
  <w:comment w:initials="" w:author="ana vela rodriguez velasquez" w:date="2022-08-23T13:58:00Z" w:id="74">
    <w:p w:rsidR="00F04D23" w:rsidRDefault="009B3C90" w14:paraId="000004D0"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4:01:00Z" w:id="75">
    <w:p w:rsidR="00F04D23" w:rsidRDefault="009B3C90" w14:paraId="000004DC"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4T09:46:00Z" w:id="76">
    <w:p w:rsidR="00F04D23" w:rsidRDefault="009B3C90" w14:paraId="000004D3"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AV" w:author="Andrés Felipe Velandia Espitia" w:date="2024-05-06T16:13:00Z" w:id="77">
    <w:p w:rsidR="00ED739F" w:rsidRDefault="00ED739F" w14:paraId="46EED44D" w14:textId="77777777">
      <w:pPr>
        <w:pStyle w:val="Textocomentario"/>
        <w:ind w:left="0" w:hanging="2"/>
      </w:pPr>
      <w:r>
        <w:rPr>
          <w:rStyle w:val="Refdecomentario"/>
        </w:rPr>
        <w:annotationRef/>
      </w:r>
      <w:r>
        <w:t>Texto alternativo:</w:t>
      </w:r>
    </w:p>
    <w:p w:rsidR="00ED739F" w:rsidRDefault="00ED739F" w14:paraId="6354CEA3" w14:textId="1D26D776">
      <w:pPr>
        <w:pStyle w:val="Textocomentario"/>
        <w:ind w:left="0" w:hanging="2"/>
      </w:pPr>
      <w:r w:rsidRPr="00ED739F">
        <w:rPr>
          <w:highlight w:val="magenta"/>
        </w:rPr>
        <w:t>Tabla que indica los aspectos a tener presentes en la identificación de riesgos, los cuales se dividen en riesgos de la empresa y riesgos de amenazas.</w:t>
      </w:r>
      <w:r>
        <w:t xml:space="preserve"> </w:t>
      </w:r>
    </w:p>
  </w:comment>
  <w:comment w:initials="AV" w:author="Andrés Felipe Velandia Espitia" w:date="2024-05-06T16:14:00Z" w:id="78">
    <w:p w:rsidR="00ED739F" w:rsidRDefault="00ED739F" w14:paraId="2A597D74" w14:textId="77777777">
      <w:pPr>
        <w:pStyle w:val="Textocomentario"/>
        <w:ind w:left="0" w:hanging="2"/>
      </w:pPr>
      <w:r>
        <w:rPr>
          <w:rStyle w:val="Refdecomentario"/>
        </w:rPr>
        <w:annotationRef/>
      </w:r>
      <w:r>
        <w:t>Texto alternativo:</w:t>
      </w:r>
    </w:p>
    <w:p w:rsidR="00ED739F" w:rsidRDefault="00ED739F" w14:paraId="6C34E2FC" w14:textId="7DBCAB84">
      <w:pPr>
        <w:pStyle w:val="Textocomentario"/>
        <w:ind w:left="0" w:hanging="2"/>
      </w:pPr>
      <w:r w:rsidRPr="00ED739F">
        <w:rPr>
          <w:highlight w:val="magenta"/>
        </w:rPr>
        <w:t>Tabla que contiene información relacionada con el plan de mejora, destacando sus ventajas y retos.</w:t>
      </w:r>
    </w:p>
  </w:comment>
  <w:comment w:initials="" w:author="ana vela rodriguez velasquez" w:date="2022-08-31T05:15:00Z" w:id="79">
    <w:p w:rsidR="00F04D23" w:rsidRDefault="009B3C90" w14:paraId="00000470"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4T13:39:00Z" w:id="80">
    <w:p w:rsidR="00F04D23" w:rsidRDefault="009B3C90" w14:paraId="0000047A" w14:textId="77777777">
      <w:pPr>
        <w:widowControl w:val="0"/>
        <w:pBdr>
          <w:top w:val="nil"/>
          <w:left w:val="nil"/>
          <w:bottom w:val="nil"/>
          <w:right w:val="nil"/>
          <w:between w:val="nil"/>
        </w:pBdr>
        <w:spacing w:line="240" w:lineRule="auto"/>
        <w:ind w:left="0" w:hanging="2"/>
        <w:rPr>
          <w:color w:val="000000"/>
        </w:rPr>
      </w:pPr>
      <w:r>
        <w:rPr>
          <w:color w:val="000000"/>
        </w:rPr>
        <w:t xml:space="preserve">Fuente de la imagen https://as1.ftcdn.net/v2/jpg/04/99/04/04/1000_F_499040434_EhHdfI5hD3TVexqxhsOZYogvOJahLu5C.jpg </w:t>
      </w:r>
    </w:p>
    <w:p w:rsidR="00F04D23" w:rsidRDefault="00F04D23" w14:paraId="0000047B" w14:textId="77777777">
      <w:pPr>
        <w:widowControl w:val="0"/>
        <w:pBdr>
          <w:top w:val="nil"/>
          <w:left w:val="nil"/>
          <w:bottom w:val="nil"/>
          <w:right w:val="nil"/>
          <w:between w:val="nil"/>
        </w:pBdr>
        <w:spacing w:line="240" w:lineRule="auto"/>
        <w:ind w:left="0" w:hanging="2"/>
        <w:rPr>
          <w:color w:val="000000"/>
        </w:rPr>
      </w:pPr>
    </w:p>
    <w:p w:rsidR="00F04D23" w:rsidRDefault="009B3C90" w14:paraId="0000047C"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7D" w14:textId="77777777">
      <w:pPr>
        <w:widowControl w:val="0"/>
        <w:pBdr>
          <w:top w:val="nil"/>
          <w:left w:val="nil"/>
          <w:bottom w:val="nil"/>
          <w:right w:val="nil"/>
          <w:between w:val="nil"/>
        </w:pBdr>
        <w:spacing w:line="240" w:lineRule="auto"/>
        <w:ind w:left="0" w:hanging="2"/>
        <w:rPr>
          <w:color w:val="000000"/>
        </w:rPr>
      </w:pPr>
    </w:p>
    <w:p w:rsidR="00F04D23" w:rsidRDefault="009B3C90" w14:paraId="0000047E" w14:textId="77777777">
      <w:pPr>
        <w:widowControl w:val="0"/>
        <w:pBdr>
          <w:top w:val="nil"/>
          <w:left w:val="nil"/>
          <w:bottom w:val="nil"/>
          <w:right w:val="nil"/>
          <w:between w:val="nil"/>
        </w:pBdr>
        <w:spacing w:line="240" w:lineRule="auto"/>
        <w:ind w:left="0" w:hanging="2"/>
        <w:rPr>
          <w:color w:val="000000"/>
        </w:rPr>
      </w:pPr>
      <w:r>
        <w:rPr>
          <w:color w:val="000000"/>
        </w:rPr>
        <w:t>Análisis de riesgos</w:t>
      </w:r>
    </w:p>
    <w:p w:rsidR="00F04D23" w:rsidRDefault="009B3C90" w14:paraId="0000047F" w14:textId="77777777">
      <w:pPr>
        <w:widowControl w:val="0"/>
        <w:pBdr>
          <w:top w:val="nil"/>
          <w:left w:val="nil"/>
          <w:bottom w:val="nil"/>
          <w:right w:val="nil"/>
          <w:between w:val="nil"/>
        </w:pBdr>
        <w:spacing w:line="240" w:lineRule="auto"/>
        <w:ind w:left="0" w:hanging="2"/>
        <w:rPr>
          <w:color w:val="000000"/>
        </w:rPr>
      </w:pPr>
      <w:r>
        <w:rPr>
          <w:color w:val="000000"/>
        </w:rPr>
        <w:t>Estrategia</w:t>
      </w:r>
    </w:p>
    <w:p w:rsidR="00F04D23" w:rsidRDefault="009B3C90" w14:paraId="00000480" w14:textId="77777777">
      <w:pPr>
        <w:widowControl w:val="0"/>
        <w:pBdr>
          <w:top w:val="nil"/>
          <w:left w:val="nil"/>
          <w:bottom w:val="nil"/>
          <w:right w:val="nil"/>
          <w:between w:val="nil"/>
        </w:pBdr>
        <w:spacing w:line="240" w:lineRule="auto"/>
        <w:ind w:left="0" w:hanging="2"/>
        <w:rPr>
          <w:color w:val="000000"/>
        </w:rPr>
      </w:pPr>
      <w:r>
        <w:rPr>
          <w:color w:val="000000"/>
        </w:rPr>
        <w:t>Plan</w:t>
      </w:r>
    </w:p>
    <w:p w:rsidR="00F04D23" w:rsidRDefault="009B3C90" w14:paraId="00000481" w14:textId="77777777">
      <w:pPr>
        <w:widowControl w:val="0"/>
        <w:pBdr>
          <w:top w:val="nil"/>
          <w:left w:val="nil"/>
          <w:bottom w:val="nil"/>
          <w:right w:val="nil"/>
          <w:between w:val="nil"/>
        </w:pBdr>
        <w:spacing w:line="240" w:lineRule="auto"/>
        <w:ind w:left="0" w:hanging="2"/>
        <w:rPr>
          <w:color w:val="000000"/>
        </w:rPr>
      </w:pPr>
      <w:r>
        <w:rPr>
          <w:color w:val="000000"/>
        </w:rPr>
        <w:t>Evaluación</w:t>
      </w:r>
    </w:p>
    <w:p w:rsidR="00F04D23" w:rsidRDefault="009B3C90" w14:paraId="00000482" w14:textId="77777777">
      <w:pPr>
        <w:widowControl w:val="0"/>
        <w:pBdr>
          <w:top w:val="nil"/>
          <w:left w:val="nil"/>
          <w:bottom w:val="nil"/>
          <w:right w:val="nil"/>
          <w:between w:val="nil"/>
        </w:pBdr>
        <w:spacing w:line="240" w:lineRule="auto"/>
        <w:ind w:left="0" w:hanging="2"/>
        <w:rPr>
          <w:color w:val="000000"/>
        </w:rPr>
      </w:pPr>
      <w:r>
        <w:rPr>
          <w:color w:val="000000"/>
        </w:rPr>
        <w:t>Proceso</w:t>
      </w:r>
    </w:p>
    <w:p w:rsidR="00F04D23" w:rsidRDefault="009B3C90" w14:paraId="00000483" w14:textId="77777777">
      <w:pPr>
        <w:widowControl w:val="0"/>
        <w:pBdr>
          <w:top w:val="nil"/>
          <w:left w:val="nil"/>
          <w:bottom w:val="nil"/>
          <w:right w:val="nil"/>
          <w:between w:val="nil"/>
        </w:pBdr>
        <w:spacing w:line="240" w:lineRule="auto"/>
        <w:ind w:left="0" w:hanging="2"/>
        <w:rPr>
          <w:color w:val="000000"/>
        </w:rPr>
      </w:pPr>
      <w:r>
        <w:rPr>
          <w:color w:val="000000"/>
        </w:rPr>
        <w:t>Control</w:t>
      </w:r>
    </w:p>
    <w:p w:rsidR="00F04D23" w:rsidRDefault="009B3C90" w14:paraId="00000484" w14:textId="77777777">
      <w:pPr>
        <w:widowControl w:val="0"/>
        <w:pBdr>
          <w:top w:val="nil"/>
          <w:left w:val="nil"/>
          <w:bottom w:val="nil"/>
          <w:right w:val="nil"/>
          <w:between w:val="nil"/>
        </w:pBdr>
        <w:spacing w:line="240" w:lineRule="auto"/>
        <w:ind w:left="0" w:hanging="2"/>
        <w:rPr>
          <w:color w:val="000000"/>
        </w:rPr>
      </w:pPr>
      <w:r>
        <w:rPr>
          <w:color w:val="000000"/>
        </w:rPr>
        <w:t>Análisis</w:t>
      </w:r>
    </w:p>
  </w:comment>
  <w:comment w:initials="AV" w:author="Andrés Felipe Velandia Espitia" w:date="2024-05-06T16:16:00Z" w:id="81">
    <w:p w:rsidR="009A0F87" w:rsidRDefault="009A0F87" w14:paraId="59F9ABB1" w14:textId="77777777">
      <w:pPr>
        <w:pStyle w:val="Textocomentario"/>
        <w:ind w:left="0" w:hanging="2"/>
      </w:pPr>
      <w:r>
        <w:rPr>
          <w:rStyle w:val="Refdecomentario"/>
        </w:rPr>
        <w:annotationRef/>
      </w:r>
      <w:r>
        <w:t>Texto alternativo:</w:t>
      </w:r>
    </w:p>
    <w:p w:rsidR="009A0F87" w:rsidRDefault="009A0F87" w14:paraId="72FCEA8A" w14:textId="45DEF67C">
      <w:pPr>
        <w:pStyle w:val="Textocomentario"/>
        <w:ind w:left="0" w:hanging="2"/>
      </w:pPr>
      <w:r w:rsidRPr="009A0F87">
        <w:rPr>
          <w:highlight w:val="magenta"/>
        </w:rPr>
        <w:t>Figura que relaciona los aspectos que se deben tener en cuenta al momento de realizar un análisis de riesgo; estos son: estrategia, plan, evaluación, procesos, control y por supuesto, análisis.</w:t>
      </w:r>
      <w:r>
        <w:t xml:space="preserve"> </w:t>
      </w:r>
    </w:p>
  </w:comment>
  <w:comment w:initials="" w:author="ana vela rodriguez velasquez" w:date="2022-08-24T14:09:00Z" w:id="82">
    <w:p w:rsidR="00F04D23" w:rsidRDefault="009B3C90" w14:paraId="00000468" w14:textId="77777777">
      <w:pPr>
        <w:widowControl w:val="0"/>
        <w:pBdr>
          <w:top w:val="nil"/>
          <w:left w:val="nil"/>
          <w:bottom w:val="nil"/>
          <w:right w:val="nil"/>
          <w:between w:val="nil"/>
        </w:pBdr>
        <w:spacing w:line="240" w:lineRule="auto"/>
        <w:ind w:left="0" w:hanging="2"/>
        <w:rPr>
          <w:color w:val="000000"/>
        </w:rPr>
      </w:pPr>
      <w:r>
        <w:rPr>
          <w:color w:val="000000"/>
        </w:rPr>
        <w:t>Fuente de la imagen https://as1.ftcdn.net/v2/jpg/03/03/18/26/1000_F_303182672_mOgKLcKUxS3xvsFpfDI1cASECCEClmAO.jpg</w:t>
      </w:r>
    </w:p>
  </w:comment>
  <w:comment w:initials="" w:author="ana vela rodriguez velasquez" w:date="2022-08-23T14:17:00Z" w:id="83">
    <w:p w:rsidR="00F04D23" w:rsidRDefault="009B3C90" w14:paraId="00000486"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comment>
  <w:comment w:initials="" w:author="ana vela rodriguez velasquez" w:date="2022-08-23T14:20:00Z" w:id="84">
    <w:p w:rsidR="00F04D23" w:rsidRDefault="009B3C90" w14:paraId="000004C8"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24T14:15:00Z" w:id="85">
    <w:p w:rsidR="00F04D23" w:rsidRDefault="009B3C90" w14:paraId="0000042D" w14:textId="77777777">
      <w:pPr>
        <w:widowControl w:val="0"/>
        <w:pBdr>
          <w:top w:val="nil"/>
          <w:left w:val="nil"/>
          <w:bottom w:val="nil"/>
          <w:right w:val="nil"/>
          <w:between w:val="nil"/>
        </w:pBdr>
        <w:spacing w:line="240" w:lineRule="auto"/>
        <w:ind w:left="0" w:hanging="2"/>
        <w:rPr>
          <w:color w:val="000000"/>
        </w:rPr>
      </w:pPr>
      <w:r>
        <w:rPr>
          <w:color w:val="000000"/>
        </w:rPr>
        <w:t>Fuente de la imagen https://as2.ftcdn.net/v2/jpg/04/90/11/81/1000_F_490118185_Tlm39eCM0dUTlxijiqVK2Lx8Vt8nOs1E.jpg</w:t>
      </w:r>
    </w:p>
  </w:comment>
  <w:comment w:initials="" w:author="ana vela rodriguez velasquez" w:date="2022-08-23T14:24:00Z" w:id="86">
    <w:p w:rsidR="00F04D23" w:rsidRDefault="009B3C90" w14:paraId="000004D4" w14:textId="77777777">
      <w:pPr>
        <w:widowControl w:val="0"/>
        <w:pBdr>
          <w:top w:val="nil"/>
          <w:left w:val="nil"/>
          <w:bottom w:val="nil"/>
          <w:right w:val="nil"/>
          <w:between w:val="nil"/>
        </w:pBdr>
        <w:spacing w:line="240" w:lineRule="auto"/>
        <w:ind w:left="0" w:hanging="2"/>
        <w:rPr>
          <w:color w:val="000000"/>
        </w:rPr>
      </w:pPr>
      <w:r>
        <w:rPr>
          <w:color w:val="000000"/>
        </w:rPr>
        <w:t>Por favor resaltar.</w:t>
      </w:r>
    </w:p>
  </w:comment>
  <w:comment w:initials="" w:author="ana vela rodriguez velasquez" w:date="2022-08-23T16:30:00Z" w:id="87">
    <w:p w:rsidR="00F04D23" w:rsidRDefault="009B3C90" w14:paraId="0000042F"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di.</w:t>
      </w:r>
    </w:p>
    <w:p w:rsidR="00F04D23" w:rsidRDefault="009B3C90" w14:paraId="00000430" w14:textId="77777777">
      <w:pPr>
        <w:widowControl w:val="0"/>
        <w:pBdr>
          <w:top w:val="nil"/>
          <w:left w:val="nil"/>
          <w:bottom w:val="nil"/>
          <w:right w:val="nil"/>
          <w:between w:val="nil"/>
        </w:pBdr>
        <w:spacing w:line="240" w:lineRule="auto"/>
        <w:ind w:left="0" w:hanging="2"/>
        <w:rPr>
          <w:color w:val="000000"/>
        </w:rPr>
      </w:pPr>
      <w:r>
        <w:rPr>
          <w:color w:val="000000"/>
        </w:rPr>
        <w:t>Se solicita a producción transformar esta gráfica en una infografía interactiva con la información que el experto entrega.</w:t>
      </w:r>
    </w:p>
    <w:p w:rsidR="00F04D23" w:rsidRDefault="00F04D23" w14:paraId="00000431" w14:textId="77777777">
      <w:pPr>
        <w:widowControl w:val="0"/>
        <w:pBdr>
          <w:top w:val="nil"/>
          <w:left w:val="nil"/>
          <w:bottom w:val="nil"/>
          <w:right w:val="nil"/>
          <w:between w:val="nil"/>
        </w:pBdr>
        <w:spacing w:line="240" w:lineRule="auto"/>
        <w:ind w:left="0" w:hanging="2"/>
        <w:rPr>
          <w:color w:val="000000"/>
        </w:rPr>
      </w:pPr>
    </w:p>
    <w:p w:rsidR="00F04D23" w:rsidRDefault="009B3C90" w14:paraId="00000432" w14:textId="77777777">
      <w:pPr>
        <w:widowControl w:val="0"/>
        <w:pBdr>
          <w:top w:val="nil"/>
          <w:left w:val="nil"/>
          <w:bottom w:val="nil"/>
          <w:right w:val="nil"/>
          <w:between w:val="nil"/>
        </w:pBdr>
        <w:spacing w:line="240" w:lineRule="auto"/>
        <w:ind w:left="0" w:hanging="2"/>
        <w:rPr>
          <w:color w:val="000000"/>
        </w:rPr>
      </w:pPr>
      <w:r>
        <w:rPr>
          <w:color w:val="000000"/>
        </w:rPr>
        <w:t>Textos editables</w:t>
      </w:r>
    </w:p>
    <w:p w:rsidR="00F04D23" w:rsidRDefault="00F04D23" w14:paraId="00000433" w14:textId="77777777">
      <w:pPr>
        <w:widowControl w:val="0"/>
        <w:pBdr>
          <w:top w:val="nil"/>
          <w:left w:val="nil"/>
          <w:bottom w:val="nil"/>
          <w:right w:val="nil"/>
          <w:between w:val="nil"/>
        </w:pBdr>
        <w:spacing w:line="240" w:lineRule="auto"/>
        <w:ind w:left="0" w:hanging="2"/>
        <w:rPr>
          <w:color w:val="000000"/>
        </w:rPr>
      </w:pPr>
    </w:p>
    <w:p w:rsidR="00F04D23" w:rsidRDefault="009B3C90" w14:paraId="00000434" w14:textId="77777777">
      <w:pPr>
        <w:widowControl w:val="0"/>
        <w:pBdr>
          <w:top w:val="nil"/>
          <w:left w:val="nil"/>
          <w:bottom w:val="nil"/>
          <w:right w:val="nil"/>
          <w:between w:val="nil"/>
        </w:pBdr>
        <w:spacing w:line="240" w:lineRule="auto"/>
        <w:ind w:left="0" w:hanging="2"/>
        <w:rPr>
          <w:color w:val="000000"/>
        </w:rPr>
      </w:pPr>
      <w:r>
        <w:rPr>
          <w:color w:val="000000"/>
        </w:rPr>
        <w:t>Comunicación y consulta</w:t>
      </w:r>
    </w:p>
    <w:p w:rsidR="00F04D23" w:rsidRDefault="009B3C90" w14:paraId="00000435" w14:textId="77777777">
      <w:pPr>
        <w:widowControl w:val="0"/>
        <w:pBdr>
          <w:top w:val="nil"/>
          <w:left w:val="nil"/>
          <w:bottom w:val="nil"/>
          <w:right w:val="nil"/>
          <w:between w:val="nil"/>
        </w:pBdr>
        <w:spacing w:line="240" w:lineRule="auto"/>
        <w:ind w:left="0" w:hanging="2"/>
        <w:rPr>
          <w:color w:val="000000"/>
        </w:rPr>
      </w:pPr>
      <w:r>
        <w:rPr>
          <w:color w:val="000000"/>
        </w:rPr>
        <w:t>Establecimiento del contexto</w:t>
      </w:r>
    </w:p>
    <w:p w:rsidR="00F04D23" w:rsidRDefault="009B3C90" w14:paraId="00000436" w14:textId="77777777">
      <w:pPr>
        <w:widowControl w:val="0"/>
        <w:pBdr>
          <w:top w:val="nil"/>
          <w:left w:val="nil"/>
          <w:bottom w:val="nil"/>
          <w:right w:val="nil"/>
          <w:between w:val="nil"/>
        </w:pBdr>
        <w:spacing w:line="240" w:lineRule="auto"/>
        <w:ind w:left="0" w:hanging="2"/>
        <w:rPr>
          <w:color w:val="000000"/>
        </w:rPr>
      </w:pPr>
      <w:r>
        <w:rPr>
          <w:color w:val="000000"/>
        </w:rPr>
        <w:t>Identificación del riesgo</w:t>
      </w:r>
    </w:p>
    <w:p w:rsidR="00F04D23" w:rsidRDefault="009B3C90" w14:paraId="00000437" w14:textId="77777777">
      <w:pPr>
        <w:widowControl w:val="0"/>
        <w:pBdr>
          <w:top w:val="nil"/>
          <w:left w:val="nil"/>
          <w:bottom w:val="nil"/>
          <w:right w:val="nil"/>
          <w:between w:val="nil"/>
        </w:pBdr>
        <w:spacing w:line="240" w:lineRule="auto"/>
        <w:ind w:left="0" w:hanging="2"/>
        <w:rPr>
          <w:color w:val="000000"/>
        </w:rPr>
      </w:pPr>
      <w:r>
        <w:rPr>
          <w:color w:val="000000"/>
        </w:rPr>
        <w:t>Análisis del riesgo</w:t>
      </w:r>
    </w:p>
    <w:p w:rsidR="00F04D23" w:rsidRDefault="009B3C90" w14:paraId="00000438" w14:textId="77777777">
      <w:pPr>
        <w:widowControl w:val="0"/>
        <w:pBdr>
          <w:top w:val="nil"/>
          <w:left w:val="nil"/>
          <w:bottom w:val="nil"/>
          <w:right w:val="nil"/>
          <w:between w:val="nil"/>
        </w:pBdr>
        <w:spacing w:line="240" w:lineRule="auto"/>
        <w:ind w:left="0" w:hanging="2"/>
        <w:rPr>
          <w:color w:val="000000"/>
        </w:rPr>
      </w:pPr>
      <w:r>
        <w:rPr>
          <w:color w:val="000000"/>
        </w:rPr>
        <w:t>Evaluación del riesgo</w:t>
      </w:r>
    </w:p>
    <w:p w:rsidR="00F04D23" w:rsidRDefault="009B3C90" w14:paraId="00000439" w14:textId="77777777">
      <w:pPr>
        <w:widowControl w:val="0"/>
        <w:pBdr>
          <w:top w:val="nil"/>
          <w:left w:val="nil"/>
          <w:bottom w:val="nil"/>
          <w:right w:val="nil"/>
          <w:between w:val="nil"/>
        </w:pBdr>
        <w:spacing w:line="240" w:lineRule="auto"/>
        <w:ind w:left="0" w:hanging="2"/>
        <w:rPr>
          <w:color w:val="000000"/>
        </w:rPr>
      </w:pPr>
      <w:r>
        <w:rPr>
          <w:color w:val="000000"/>
        </w:rPr>
        <w:t>Tratamiento del riesgo</w:t>
      </w:r>
    </w:p>
    <w:p w:rsidR="00F04D23" w:rsidRDefault="009B3C90" w14:paraId="0000043A" w14:textId="77777777">
      <w:pPr>
        <w:widowControl w:val="0"/>
        <w:pBdr>
          <w:top w:val="nil"/>
          <w:left w:val="nil"/>
          <w:bottom w:val="nil"/>
          <w:right w:val="nil"/>
          <w:between w:val="nil"/>
        </w:pBdr>
        <w:spacing w:line="240" w:lineRule="auto"/>
        <w:ind w:left="0" w:hanging="2"/>
        <w:rPr>
          <w:color w:val="000000"/>
        </w:rPr>
      </w:pPr>
      <w:r>
        <w:rPr>
          <w:color w:val="000000"/>
        </w:rPr>
        <w:t>Seguimiento y revisión</w:t>
      </w:r>
    </w:p>
  </w:comment>
  <w:comment w:initials="" w:author="ana vela rodriguez velasquez" w:date="2022-08-23T16:32:00Z" w:id="88">
    <w:p w:rsidR="00F04D23" w:rsidRDefault="009B3C90" w14:paraId="000004B1" w14:textId="77777777">
      <w:pPr>
        <w:widowControl w:val="0"/>
        <w:pBdr>
          <w:top w:val="nil"/>
          <w:left w:val="nil"/>
          <w:bottom w:val="nil"/>
          <w:right w:val="nil"/>
          <w:between w:val="nil"/>
        </w:pBdr>
        <w:spacing w:line="240" w:lineRule="auto"/>
        <w:ind w:left="0" w:hanging="2"/>
        <w:rPr>
          <w:color w:val="000000"/>
        </w:rPr>
      </w:pPr>
      <w:r>
        <w:rPr>
          <w:color w:val="000000"/>
        </w:rPr>
        <w:t>Ubicado en la carpeta de formatos en la sección de anexos, fuente.</w:t>
      </w:r>
    </w:p>
  </w:comment>
  <w:comment w:initials="" w:author="ana vela rodriguez velasquez" w:date="2022-08-23T16:34:00Z" w:id="89">
    <w:p w:rsidR="00F04D23" w:rsidRDefault="009B3C90" w14:paraId="0000046A" w14:textId="77777777">
      <w:pPr>
        <w:widowControl w:val="0"/>
        <w:pBdr>
          <w:top w:val="nil"/>
          <w:left w:val="nil"/>
          <w:bottom w:val="nil"/>
          <w:right w:val="nil"/>
          <w:between w:val="nil"/>
        </w:pBdr>
        <w:spacing w:line="240" w:lineRule="auto"/>
        <w:ind w:left="0" w:hanging="2"/>
        <w:rPr>
          <w:color w:val="000000"/>
        </w:rPr>
      </w:pPr>
      <w:r>
        <w:rPr>
          <w:color w:val="000000"/>
        </w:rPr>
        <w:t>ajustado</w:t>
      </w:r>
    </w:p>
  </w:comment>
  <w:comment w:initials="" w:author="ana vela rodriguez velasquez" w:date="2022-08-23T16:35:00Z" w:id="90">
    <w:p w:rsidR="00F04D23" w:rsidRDefault="009B3C90" w14:paraId="000004CD" w14:textId="77777777">
      <w:pPr>
        <w:widowControl w:val="0"/>
        <w:pBdr>
          <w:top w:val="nil"/>
          <w:left w:val="nil"/>
          <w:bottom w:val="nil"/>
          <w:right w:val="nil"/>
          <w:between w:val="nil"/>
        </w:pBdr>
        <w:spacing w:line="240" w:lineRule="auto"/>
        <w:ind w:left="0" w:hanging="2"/>
        <w:rPr>
          <w:color w:val="000000"/>
        </w:rPr>
      </w:pPr>
      <w:r>
        <w:rPr>
          <w:color w:val="000000"/>
        </w:rPr>
        <w:t>Ubicada en la carpeta de anexos, nuevo formato.</w:t>
      </w:r>
    </w:p>
  </w:comment>
  <w:comment w:initials="" w:author="ana vela rodriguez velasquez" w:date="2022-08-23T16:36:00Z" w:id="91">
    <w:p w:rsidR="00F04D23" w:rsidRDefault="009B3C90" w14:paraId="00000489" w14:textId="77777777">
      <w:pPr>
        <w:widowControl w:val="0"/>
        <w:pBdr>
          <w:top w:val="nil"/>
          <w:left w:val="nil"/>
          <w:bottom w:val="nil"/>
          <w:right w:val="nil"/>
          <w:between w:val="nil"/>
        </w:pBdr>
        <w:spacing w:line="240" w:lineRule="auto"/>
        <w:ind w:left="0" w:hanging="2"/>
        <w:rPr>
          <w:color w:val="000000"/>
        </w:rPr>
      </w:pPr>
      <w:r>
        <w:rPr>
          <w:color w:val="000000"/>
        </w:rPr>
        <w:t>Documento del Sena</w:t>
      </w:r>
    </w:p>
  </w:comment>
  <w:comment w:initials="" w:author="ana vela rodriguez velasquez" w:date="2022-08-23T16:36:00Z" w:id="92">
    <w:p w:rsidR="00F04D23" w:rsidRDefault="009B3C90" w14:paraId="00000473" w14:textId="77777777">
      <w:pPr>
        <w:widowControl w:val="0"/>
        <w:pBdr>
          <w:top w:val="nil"/>
          <w:left w:val="nil"/>
          <w:bottom w:val="nil"/>
          <w:right w:val="nil"/>
          <w:between w:val="nil"/>
        </w:pBdr>
        <w:spacing w:line="240" w:lineRule="auto"/>
        <w:ind w:left="0" w:hanging="2"/>
        <w:rPr>
          <w:color w:val="000000"/>
        </w:rPr>
      </w:pPr>
      <w:r>
        <w:rPr>
          <w:color w:val="000000"/>
        </w:rPr>
        <w:t>Documentos del Sena.</w:t>
      </w:r>
    </w:p>
  </w:comment>
  <w:comment w:initials="AE" w:author="Andrés Felipe Velandia Espitia" w:date="2024-05-21T17:15:00" w:id="1752534744">
    <w:p w:rsidR="73DA5272" w:rsidP="73DA5272" w:rsidRDefault="73DA5272" w14:paraId="341DE60C" w14:textId="52641339">
      <w:pPr>
        <w:pStyle w:val="CommentText"/>
        <w:ind w:left="0" w:hanging="2"/>
      </w:pPr>
      <w:r w:rsidR="73DA5272">
        <w:rPr/>
        <w:t>Texto alternativo:</w:t>
      </w:r>
      <w:r>
        <w:rPr>
          <w:rStyle w:val="CommentReference"/>
        </w:rPr>
        <w:annotationRef/>
      </w:r>
    </w:p>
    <w:p w:rsidR="73DA5272" w:rsidP="73DA5272" w:rsidRDefault="73DA5272" w14:paraId="07BFE6B0" w14:textId="5BC7CAD2">
      <w:pPr>
        <w:pStyle w:val="CommentText"/>
        <w:ind w:left="0" w:hanging="2"/>
      </w:pPr>
      <w:r w:rsidRPr="73DA5272" w:rsidR="73DA5272">
        <w:rPr>
          <w:highlight w:val="magenta"/>
        </w:rPr>
        <w:t>Imagen que relaciona los nombres de los modelos de negocios de aprendizaje en línea más comunes.</w:t>
      </w:r>
    </w:p>
  </w:comment>
  <w:comment w:initials="AE" w:author="Andrés Felipe Velandia Espitia" w:date="2024-06-17T11:33:12" w:id="1674270048">
    <w:p w:rsidR="174799F6" w:rsidRDefault="174799F6" w14:paraId="6FED5206" w14:textId="7EBDB0E3">
      <w:pPr>
        <w:pStyle w:val="CommentText"/>
      </w:pPr>
      <w:r w:rsidR="174799F6">
        <w:rPr/>
        <w:t>Texto alternativo:</w:t>
      </w:r>
      <w:r>
        <w:rPr>
          <w:rStyle w:val="CommentReference"/>
        </w:rPr>
        <w:annotationRef/>
      </w:r>
    </w:p>
    <w:p w:rsidR="174799F6" w:rsidRDefault="174799F6" w14:paraId="51DC1562" w14:textId="052C1F66">
      <w:pPr>
        <w:pStyle w:val="CommentText"/>
      </w:pPr>
      <w:r w:rsidRPr="174799F6" w:rsidR="174799F6">
        <w:rPr>
          <w:highlight w:val="magenta"/>
        </w:rPr>
        <w:t>Imagen que contiene un esquema que muestra de manera resumida la temática tratada en este componente formativo, la cual se destaca que existen dos  factores en procesos de finanzas con aspectos puntuales que son:</w:t>
      </w:r>
    </w:p>
    <w:p w:rsidR="174799F6" w:rsidRDefault="174799F6" w14:paraId="467526F0" w14:textId="32012793">
      <w:pPr>
        <w:pStyle w:val="CommentText"/>
      </w:pPr>
      <w:r w:rsidRPr="174799F6" w:rsidR="174799F6">
        <w:rPr>
          <w:highlight w:val="magenta"/>
        </w:rPr>
        <w:t>1. Modelo de negocio: clasificación, etapas, marcos de referencia, procesos.</w:t>
      </w:r>
    </w:p>
    <w:p w:rsidR="174799F6" w:rsidRDefault="174799F6" w14:paraId="495726BE" w14:textId="692CBBBC">
      <w:pPr>
        <w:pStyle w:val="CommentText"/>
      </w:pPr>
      <w:r w:rsidRPr="174799F6" w:rsidR="174799F6">
        <w:rPr>
          <w:highlight w:val="magenta"/>
        </w:rPr>
        <w:t>2. Sistema de gestión de riesgos: indicadores, normativas.</w:t>
      </w:r>
    </w:p>
  </w:comment>
</w:comments>
</file>

<file path=word/commentsExtended.xml><?xml version="1.0" encoding="utf-8"?>
<w15:commentsEx xmlns:mc="http://schemas.openxmlformats.org/markup-compatibility/2006" xmlns:w15="http://schemas.microsoft.com/office/word/2012/wordml" mc:Ignorable="w15">
  <w15:commentEx w15:done="0" w15:paraId="0000049C"/>
  <w15:commentEx w15:done="0" w15:paraId="626E624A"/>
  <w15:commentEx w15:done="0" w15:paraId="000004CE"/>
  <w15:commentEx w15:done="0" w15:paraId="00000429"/>
  <w15:commentEx w15:done="0" w15:paraId="000004AF"/>
  <w15:commentEx w15:done="0" w15:paraId="000004E0"/>
  <w15:commentEx w15:done="0" w15:paraId="0000042E"/>
  <w15:commentEx w15:done="0" w15:paraId="52970733" w15:paraIdParent="0000042E"/>
  <w15:commentEx w15:done="0" w15:paraId="381BBA66"/>
  <w15:commentEx w15:done="0" w15:paraId="0000046F"/>
  <w15:commentEx w15:done="0" w15:paraId="00000467"/>
  <w15:commentEx w15:done="0" w15:paraId="00000469"/>
  <w15:commentEx w15:done="0" w15:paraId="00000485"/>
  <w15:commentEx w15:done="0" w15:paraId="0000049E"/>
  <w15:commentEx w15:done="0" w15:paraId="000004B2"/>
  <w15:commentEx w15:done="0" w15:paraId="00000488"/>
  <w15:commentEx w15:done="0" w15:paraId="000004CA"/>
  <w15:commentEx w15:done="0" w15:paraId="000004DF"/>
  <w15:commentEx w15:done="0" w15:paraId="000004AE"/>
  <w15:commentEx w15:done="0" w15:paraId="00000466"/>
  <w15:commentEx w15:done="0" w15:paraId="000004E2"/>
  <w15:commentEx w15:done="0" w15:paraId="00000499"/>
  <w15:commentEx w15:done="0" w15:paraId="000004B0"/>
  <w15:commentEx w15:done="0" w15:paraId="0000046E"/>
  <w15:commentEx w15:done="0" w15:paraId="559D4B4D"/>
  <w15:commentEx w15:done="0" w15:paraId="0000046C"/>
  <w15:commentEx w15:done="0" w15:paraId="3CEEF159"/>
  <w15:commentEx w15:done="0" w15:paraId="000004CC"/>
  <w15:commentEx w15:done="0" w15:paraId="000004B3"/>
  <w15:commentEx w15:done="0" w15:paraId="000004D5"/>
  <w15:commentEx w15:done="0" w15:paraId="0AA2E4C9" w15:paraIdParent="000004D5"/>
  <w15:commentEx w15:done="0" w15:paraId="1FC4164E"/>
  <w15:commentEx w15:done="0" w15:paraId="0000042B"/>
  <w15:commentEx w15:done="0" w15:paraId="0000049A"/>
  <w15:commentEx w15:done="0" w15:paraId="1FCB7A2F"/>
  <w15:commentEx w15:done="0" w15:paraId="000004CF"/>
  <w15:commentEx w15:done="0" w15:paraId="0000049B"/>
  <w15:commentEx w15:done="0" w15:paraId="0000042C"/>
  <w15:commentEx w15:done="0" w15:paraId="56651689"/>
  <w15:commentEx w15:done="0" w15:paraId="0000044A"/>
  <w15:commentEx w15:done="0" w15:paraId="0000049D"/>
  <w15:commentEx w15:done="0" w15:paraId="0000046B"/>
  <w15:commentEx w15:done="0" w15:paraId="00000479"/>
  <w15:commentEx w15:done="0" w15:paraId="000004C7"/>
  <w15:commentEx w15:done="0" w15:paraId="000004AD"/>
  <w15:commentEx w15:done="0" w15:paraId="73047B06"/>
  <w15:commentEx w15:done="0" w15:paraId="00000465"/>
  <w15:commentEx w15:done="0" w15:paraId="2E1D4C1B"/>
  <w15:commentEx w15:done="0" w15:paraId="000004C6"/>
  <w15:commentEx w15:done="0" w15:paraId="4D7D1918"/>
  <w15:commentEx w15:done="0" w15:paraId="00000474"/>
  <w15:commentEx w15:done="0" w15:paraId="000004C9"/>
  <w15:commentEx w15:done="0" w15:paraId="000004D1"/>
  <w15:commentEx w15:done="0" w15:paraId="6EE321A5"/>
  <w15:commentEx w15:done="0" w15:paraId="6C60FA35"/>
  <w15:commentEx w15:done="0" w15:paraId="00000455"/>
  <w15:commentEx w15:done="0" w15:paraId="00000456"/>
  <w15:commentEx w15:done="0" w15:paraId="000004E3"/>
  <w15:commentEx w15:done="0" w15:paraId="00000471"/>
  <w15:commentEx w15:done="0" w15:paraId="00000472"/>
  <w15:commentEx w15:done="0" w15:paraId="000004CB"/>
  <w15:commentEx w15:done="0" w15:paraId="000004DD"/>
  <w15:commentEx w15:done="0" w15:paraId="000004D2"/>
  <w15:commentEx w15:done="0" w15:paraId="273C67AD"/>
  <w15:commentEx w15:done="0" w15:paraId="0000049F"/>
  <w15:commentEx w15:done="0" w15:paraId="00000497"/>
  <w15:commentEx w15:done="0" w15:paraId="0000046D"/>
  <w15:commentEx w15:done="0" w15:paraId="000004DB"/>
  <w15:commentEx w15:done="0" w15:paraId="00000487"/>
  <w15:commentEx w15:done="0" w15:paraId="000004DE"/>
  <w15:commentEx w15:done="0" w15:paraId="0000042A"/>
  <w15:commentEx w15:done="0" w15:paraId="000004D0"/>
  <w15:commentEx w15:done="0" w15:paraId="000004DC"/>
  <w15:commentEx w15:done="0" w15:paraId="000004D3"/>
  <w15:commentEx w15:done="0" w15:paraId="6354CEA3"/>
  <w15:commentEx w15:done="0" w15:paraId="6C34E2FC"/>
  <w15:commentEx w15:done="0" w15:paraId="00000470"/>
  <w15:commentEx w15:done="0" w15:paraId="00000484"/>
  <w15:commentEx w15:done="0" w15:paraId="72FCEA8A"/>
  <w15:commentEx w15:done="0" w15:paraId="00000468"/>
  <w15:commentEx w15:done="0" w15:paraId="00000486"/>
  <w15:commentEx w15:done="0" w15:paraId="000004C8"/>
  <w15:commentEx w15:done="0" w15:paraId="0000042D"/>
  <w15:commentEx w15:done="0" w15:paraId="000004D4"/>
  <w15:commentEx w15:done="0" w15:paraId="0000043A"/>
  <w15:commentEx w15:done="0" w15:paraId="000004B1"/>
  <w15:commentEx w15:done="0" w15:paraId="0000046A"/>
  <w15:commentEx w15:done="0" w15:paraId="000004CD"/>
  <w15:commentEx w15:done="0" w15:paraId="00000489"/>
  <w15:commentEx w15:done="0" w15:paraId="00000473"/>
  <w15:commentEx w15:paraId="07BFE6B0"/>
  <w15:commentEx w15:done="0" w15:paraId="495726B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1365D83" w16cex:dateUtc="2024-06-12T16:31:00Z"/>
  <w16cex:commentExtensible w16cex:durableId="05721763" w16cex:dateUtc="2024-06-12T16:43:00Z"/>
  <w16cex:commentExtensible w16cex:durableId="19B8F31E" w16cex:dateUtc="2024-05-06T20:36:00Z"/>
  <w16cex:commentExtensible w16cex:durableId="47BC1CAD" w16cex:dateUtc="2024-06-12T16:11:00Z"/>
  <w16cex:commentExtensible w16cex:durableId="6C0BCD86" w16cex:dateUtc="2024-06-12T20:49:00Z"/>
  <w16cex:commentExtensible w16cex:durableId="57AD0989" w16cex:dateUtc="2024-05-21T22:15:00Z"/>
  <w16cex:commentExtensible w16cex:durableId="7D4F20FB" w16cex:dateUtc="2024-06-12T16:15:00Z"/>
  <w16cex:commentExtensible w16cex:durableId="35AA3B33" w16cex:dateUtc="2024-06-12T21:19:00Z"/>
  <w16cex:commentExtensible w16cex:durableId="11288394" w16cex:dateUtc="2024-06-12T16:34:00Z"/>
  <w16cex:commentExtensible w16cex:durableId="0CD2290C" w16cex:dateUtc="2024-05-21T22:22:00Z"/>
  <w16cex:commentExtensible w16cex:durableId="79DFBE9A" w16cex:dateUtc="2024-05-06T20:47:00Z"/>
  <w16cex:commentExtensible w16cex:durableId="7FEFCAE4" w16cex:dateUtc="2024-05-06T20:50:00Z"/>
  <w16cex:commentExtensible w16cex:durableId="783A32E5" w16cex:dateUtc="2024-05-06T20:53:00Z"/>
  <w16cex:commentExtensible w16cex:durableId="1916DC18" w16cex:dateUtc="2024-05-06T21:02:00Z"/>
  <w16cex:commentExtensible w16cex:durableId="394870F4" w16cex:dateUtc="2024-05-06T21:08:00Z"/>
  <w16cex:commentExtensible w16cex:durableId="07114C74" w16cex:dateUtc="2024-05-06T21:13:00Z"/>
  <w16cex:commentExtensible w16cex:durableId="0ADB6506" w16cex:dateUtc="2024-05-06T21:14:00Z"/>
  <w16cex:commentExtensible w16cex:durableId="5E350499" w16cex:dateUtc="2024-05-06T21:16:00Z"/>
  <w16cex:commentExtensible w16cex:durableId="0F39C660" w16cex:dateUtc="2024-06-17T16:33:12.094Z"/>
</w16cex:commentsExtensible>
</file>

<file path=word/commentsIds.xml><?xml version="1.0" encoding="utf-8"?>
<w16cid:commentsIds xmlns:mc="http://schemas.openxmlformats.org/markup-compatibility/2006" xmlns:w16cid="http://schemas.microsoft.com/office/word/2016/wordml/cid" mc:Ignorable="w16cid">
  <w16cid:commentId w16cid:paraId="0000049C" w16cid:durableId="7B07BCF0"/>
  <w16cid:commentId w16cid:paraId="626E624A" w16cid:durableId="01365D83"/>
  <w16cid:commentId w16cid:paraId="000004CE" w16cid:durableId="7F17B0C8"/>
  <w16cid:commentId w16cid:paraId="00000429" w16cid:durableId="3A5C76B7"/>
  <w16cid:commentId w16cid:paraId="000004AF" w16cid:durableId="52AD1E55"/>
  <w16cid:commentId w16cid:paraId="000004E0" w16cid:durableId="4F81B972"/>
  <w16cid:commentId w16cid:paraId="0000042E" w16cid:durableId="19F48EAA"/>
  <w16cid:commentId w16cid:paraId="52970733" w16cid:durableId="05721763"/>
  <w16cid:commentId w16cid:paraId="381BBA66" w16cid:durableId="19B8F31E"/>
  <w16cid:commentId w16cid:paraId="0000046F" w16cid:durableId="2DEFF8E9"/>
  <w16cid:commentId w16cid:paraId="00000467" w16cid:durableId="0CF94F0D"/>
  <w16cid:commentId w16cid:paraId="00000469" w16cid:durableId="61B69E51"/>
  <w16cid:commentId w16cid:paraId="00000485" w16cid:durableId="39DA06F3"/>
  <w16cid:commentId w16cid:paraId="0000049E" w16cid:durableId="29110481"/>
  <w16cid:commentId w16cid:paraId="000004B2" w16cid:durableId="3E246C38"/>
  <w16cid:commentId w16cid:paraId="00000488" w16cid:durableId="6003D992"/>
  <w16cid:commentId w16cid:paraId="000004CA" w16cid:durableId="098A59C8"/>
  <w16cid:commentId w16cid:paraId="000004DF" w16cid:durableId="6E408234"/>
  <w16cid:commentId w16cid:paraId="000004AE" w16cid:durableId="623755A8"/>
  <w16cid:commentId w16cid:paraId="00000466" w16cid:durableId="5954960A"/>
  <w16cid:commentId w16cid:paraId="000004E2" w16cid:durableId="0588E099"/>
  <w16cid:commentId w16cid:paraId="00000499" w16cid:durableId="204CEF1C"/>
  <w16cid:commentId w16cid:paraId="000004B0" w16cid:durableId="0510AF59"/>
  <w16cid:commentId w16cid:paraId="0000046E" w16cid:durableId="5B9D4863"/>
  <w16cid:commentId w16cid:paraId="559D4B4D" w16cid:durableId="47BC1CAD"/>
  <w16cid:commentId w16cid:paraId="0000046C" w16cid:durableId="2F716167"/>
  <w16cid:commentId w16cid:paraId="3CEEF159" w16cid:durableId="6C0BCD86"/>
  <w16cid:commentId w16cid:paraId="000004CC" w16cid:durableId="4583F131"/>
  <w16cid:commentId w16cid:paraId="000004B3" w16cid:durableId="1891C1B0"/>
  <w16cid:commentId w16cid:paraId="000004D5" w16cid:durableId="282ACD1B"/>
  <w16cid:commentId w16cid:paraId="0AA2E4C9" w16cid:durableId="7D4F20FB"/>
  <w16cid:commentId w16cid:paraId="1FC4164E" w16cid:durableId="35AA3B33"/>
  <w16cid:commentId w16cid:paraId="0000042B" w16cid:durableId="43F85C48"/>
  <w16cid:commentId w16cid:paraId="0000049A" w16cid:durableId="33B927FF"/>
  <w16cid:commentId w16cid:paraId="1FCB7A2F" w16cid:durableId="11288394"/>
  <w16cid:commentId w16cid:paraId="000004CF" w16cid:durableId="3FAA30B2"/>
  <w16cid:commentId w16cid:paraId="0000049B" w16cid:durableId="57C30E8B"/>
  <w16cid:commentId w16cid:paraId="0000042C" w16cid:durableId="704F140A"/>
  <w16cid:commentId w16cid:paraId="56651689" w16cid:durableId="0CD2290C"/>
  <w16cid:commentId w16cid:paraId="0000044A" w16cid:durableId="2488C453"/>
  <w16cid:commentId w16cid:paraId="0000049D" w16cid:durableId="6F4CE3D2"/>
  <w16cid:commentId w16cid:paraId="0000046B" w16cid:durableId="39299DE2"/>
  <w16cid:commentId w16cid:paraId="00000479" w16cid:durableId="06EC2271"/>
  <w16cid:commentId w16cid:paraId="000004C7" w16cid:durableId="0C92AC0B"/>
  <w16cid:commentId w16cid:paraId="000004AD" w16cid:durableId="1D85F4D3"/>
  <w16cid:commentId w16cid:paraId="73047B06" w16cid:durableId="79DFBE9A"/>
  <w16cid:commentId w16cid:paraId="00000465" w16cid:durableId="7DB3ECDD"/>
  <w16cid:commentId w16cid:paraId="2E1D4C1B" w16cid:durableId="7FEFCAE4"/>
  <w16cid:commentId w16cid:paraId="000004C6" w16cid:durableId="05F5C920"/>
  <w16cid:commentId w16cid:paraId="4D7D1918" w16cid:durableId="783A32E5"/>
  <w16cid:commentId w16cid:paraId="00000474" w16cid:durableId="2326EA56"/>
  <w16cid:commentId w16cid:paraId="000004C9" w16cid:durableId="30AA96E2"/>
  <w16cid:commentId w16cid:paraId="000004D1" w16cid:durableId="0742ACB2"/>
  <w16cid:commentId w16cid:paraId="6EE321A5" w16cid:durableId="1916DC18"/>
  <w16cid:commentId w16cid:paraId="6C60FA35" w16cid:durableId="2DF82C66"/>
  <w16cid:commentId w16cid:paraId="00000455" w16cid:durableId="2EFA1CF7"/>
  <w16cid:commentId w16cid:paraId="00000456" w16cid:durableId="45841E1E"/>
  <w16cid:commentId w16cid:paraId="000004E3" w16cid:durableId="4DBA4CC0"/>
  <w16cid:commentId w16cid:paraId="00000471" w16cid:durableId="5FBC0911"/>
  <w16cid:commentId w16cid:paraId="00000472" w16cid:durableId="1DA1D0D6"/>
  <w16cid:commentId w16cid:paraId="000004CB" w16cid:durableId="351CAF66"/>
  <w16cid:commentId w16cid:paraId="000004DD" w16cid:durableId="1F3755F8"/>
  <w16cid:commentId w16cid:paraId="000004D2" w16cid:durableId="74DB8BA7"/>
  <w16cid:commentId w16cid:paraId="273C67AD" w16cid:durableId="394870F4"/>
  <w16cid:commentId w16cid:paraId="0000049F" w16cid:durableId="3B888D34"/>
  <w16cid:commentId w16cid:paraId="00000497" w16cid:durableId="4BFAEF82"/>
  <w16cid:commentId w16cid:paraId="0000046D" w16cid:durableId="640FFC84"/>
  <w16cid:commentId w16cid:paraId="000004DB" w16cid:durableId="42EBEB47"/>
  <w16cid:commentId w16cid:paraId="00000487" w16cid:durableId="63B2627A"/>
  <w16cid:commentId w16cid:paraId="000004DE" w16cid:durableId="5C31CE40"/>
  <w16cid:commentId w16cid:paraId="0000042A" w16cid:durableId="715538C1"/>
  <w16cid:commentId w16cid:paraId="000004D0" w16cid:durableId="5720ED15"/>
  <w16cid:commentId w16cid:paraId="000004DC" w16cid:durableId="072DAFCD"/>
  <w16cid:commentId w16cid:paraId="000004D3" w16cid:durableId="59278EF1"/>
  <w16cid:commentId w16cid:paraId="6354CEA3" w16cid:durableId="07114C74"/>
  <w16cid:commentId w16cid:paraId="6C34E2FC" w16cid:durableId="0ADB6506"/>
  <w16cid:commentId w16cid:paraId="00000470" w16cid:durableId="6AEBA36D"/>
  <w16cid:commentId w16cid:paraId="00000484" w16cid:durableId="4D4B7A71"/>
  <w16cid:commentId w16cid:paraId="72FCEA8A" w16cid:durableId="5E350499"/>
  <w16cid:commentId w16cid:paraId="00000468" w16cid:durableId="1D520690"/>
  <w16cid:commentId w16cid:paraId="00000486" w16cid:durableId="4EA59752"/>
  <w16cid:commentId w16cid:paraId="000004C8" w16cid:durableId="273F2C0C"/>
  <w16cid:commentId w16cid:paraId="0000042D" w16cid:durableId="1D3602CD"/>
  <w16cid:commentId w16cid:paraId="000004D4" w16cid:durableId="011D21D0"/>
  <w16cid:commentId w16cid:paraId="0000043A" w16cid:durableId="30B2C083"/>
  <w16cid:commentId w16cid:paraId="000004B1" w16cid:durableId="761511A2"/>
  <w16cid:commentId w16cid:paraId="0000046A" w16cid:durableId="7AB5EC00"/>
  <w16cid:commentId w16cid:paraId="000004CD" w16cid:durableId="3BD292D4"/>
  <w16cid:commentId w16cid:paraId="00000489" w16cid:durableId="33A44348"/>
  <w16cid:commentId w16cid:paraId="00000473" w16cid:durableId="36CB24D3"/>
  <w16cid:commentId w16cid:paraId="07BFE6B0" w16cid:durableId="57AD0989"/>
  <w16cid:commentId w16cid:paraId="495726BE" w16cid:durableId="0F39C6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03C7" w:rsidRDefault="00F203C7" w14:paraId="42D82C05" w14:textId="77777777">
      <w:pPr>
        <w:spacing w:line="240" w:lineRule="auto"/>
        <w:ind w:left="0" w:hanging="2"/>
      </w:pPr>
      <w:r>
        <w:separator/>
      </w:r>
    </w:p>
  </w:endnote>
  <w:endnote w:type="continuationSeparator" w:id="0">
    <w:p w:rsidR="00F203C7" w:rsidRDefault="00F203C7" w14:paraId="5C539C15" w14:textId="77777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4D23" w:rsidRDefault="00F04D23" w14:paraId="00000424" w14:textId="77777777">
    <w:pPr>
      <w:pBdr>
        <w:top w:val="nil"/>
        <w:left w:val="nil"/>
        <w:bottom w:val="nil"/>
        <w:right w:val="nil"/>
        <w:between w:val="nil"/>
      </w:pBdr>
      <w:tabs>
        <w:tab w:val="center" w:pos="4419"/>
        <w:tab w:val="right" w:pos="8838"/>
        <w:tab w:val="left" w:pos="10255"/>
      </w:tabs>
      <w:spacing w:line="240" w:lineRule="auto"/>
      <w:ind w:left="0" w:hanging="2"/>
      <w:jc w:val="right"/>
      <w:rPr>
        <w:color w:val="000000"/>
        <w:sz w:val="20"/>
        <w:szCs w:val="20"/>
      </w:rPr>
    </w:pPr>
  </w:p>
  <w:p w:rsidR="00F04D23" w:rsidRDefault="00F04D23" w14:paraId="00000425" w14:textId="77777777">
    <w:pPr>
      <w:spacing w:line="240" w:lineRule="auto"/>
      <w:ind w:left="0" w:hanging="2"/>
      <w:jc w:val="right"/>
      <w:rPr>
        <w:rFonts w:ascii="Times New Roman" w:hAnsi="Times New Roman" w:eastAsia="Times New Roman" w:cs="Times New Roman"/>
        <w:sz w:val="24"/>
        <w:szCs w:val="24"/>
      </w:rPr>
    </w:pPr>
  </w:p>
  <w:p w:rsidR="00F04D23" w:rsidRDefault="00F04D23" w14:paraId="00000426" w14:textId="77777777">
    <w:pPr>
      <w:spacing w:line="240" w:lineRule="auto"/>
      <w:ind w:left="0" w:hanging="2"/>
      <w:rPr>
        <w:rFonts w:ascii="Times New Roman" w:hAnsi="Times New Roman" w:eastAsia="Times New Roman" w:cs="Times New Roman"/>
        <w:sz w:val="24"/>
        <w:szCs w:val="24"/>
      </w:rPr>
    </w:pPr>
  </w:p>
  <w:p w:rsidR="00F04D23" w:rsidRDefault="00F04D23" w14:paraId="00000427" w14:textId="77777777">
    <w:pPr>
      <w:pBdr>
        <w:top w:val="nil"/>
        <w:left w:val="nil"/>
        <w:bottom w:val="nil"/>
        <w:right w:val="nil"/>
        <w:between w:val="nil"/>
      </w:pBdr>
      <w:tabs>
        <w:tab w:val="center" w:pos="4419"/>
        <w:tab w:val="right" w:pos="8838"/>
        <w:tab w:val="left" w:pos="10255"/>
      </w:tabs>
      <w:spacing w:line="240" w:lineRule="auto"/>
      <w:ind w:left="0" w:hanging="2"/>
      <w:jc w:val="right"/>
      <w:rPr>
        <w:color w:val="000000"/>
        <w:sz w:val="16"/>
        <w:szCs w:val="16"/>
      </w:rPr>
    </w:pPr>
  </w:p>
  <w:p w:rsidR="00F04D23" w:rsidRDefault="00F04D23" w14:paraId="00000428" w14:textId="77777777">
    <w:pPr>
      <w:pBdr>
        <w:top w:val="nil"/>
        <w:left w:val="nil"/>
        <w:bottom w:val="nil"/>
        <w:right w:val="nil"/>
        <w:between w:val="nil"/>
      </w:pBdr>
      <w:tabs>
        <w:tab w:val="center" w:pos="4419"/>
        <w:tab w:val="right" w:pos="8838"/>
        <w:tab w:val="left" w:pos="10255"/>
      </w:tabs>
      <w:spacing w:line="240" w:lineRule="auto"/>
      <w:ind w:left="0" w:hanging="2"/>
      <w:jc w:val="righ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03C7" w:rsidRDefault="00F203C7" w14:paraId="1AB78D6E" w14:textId="77777777">
      <w:pPr>
        <w:spacing w:line="240" w:lineRule="auto"/>
        <w:ind w:left="0" w:hanging="2"/>
      </w:pPr>
      <w:r>
        <w:separator/>
      </w:r>
    </w:p>
  </w:footnote>
  <w:footnote w:type="continuationSeparator" w:id="0">
    <w:p w:rsidR="00F203C7" w:rsidRDefault="00F203C7" w14:paraId="7DCAF59C" w14:textId="7777777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04D23" w:rsidRDefault="009B3C90" w14:paraId="00000422" w14:textId="77777777">
    <w:pPr>
      <w:pBdr>
        <w:top w:val="nil"/>
        <w:left w:val="nil"/>
        <w:bottom w:val="nil"/>
        <w:right w:val="nil"/>
        <w:between w:val="nil"/>
      </w:pBdr>
      <w:tabs>
        <w:tab w:val="center" w:pos="4419"/>
        <w:tab w:val="right" w:pos="8838"/>
      </w:tabs>
      <w:spacing w:line="240" w:lineRule="auto"/>
      <w:ind w:left="0" w:hanging="2"/>
      <w:rPr>
        <w:color w:val="000000"/>
      </w:rPr>
    </w:pPr>
    <w:r>
      <w:rPr>
        <w:noProof/>
      </w:rPr>
      <w:drawing>
        <wp:anchor distT="0" distB="0" distL="114300" distR="114300" simplePos="0" relativeHeight="251658240" behindDoc="0" locked="0" layoutInCell="1" hidden="0" allowOverlap="1" wp14:anchorId="189E398F" wp14:editId="0912D049">
          <wp:simplePos x="0" y="0"/>
          <wp:positionH relativeFrom="leftMargin">
            <wp:align>center</wp:align>
          </wp:positionH>
          <wp:positionV relativeFrom="page">
            <wp:posOffset>276225</wp:posOffset>
          </wp:positionV>
          <wp:extent cx="629920" cy="588645"/>
          <wp:effectExtent l="0" t="0" r="0" b="0"/>
          <wp:wrapNone/>
          <wp:docPr id="10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l="88752" t="-3393"/>
                  <a:stretch>
                    <a:fillRect/>
                  </a:stretch>
                </pic:blipFill>
                <pic:spPr>
                  <a:xfrm>
                    <a:off x="0" y="0"/>
                    <a:ext cx="629920" cy="588645"/>
                  </a:xfrm>
                  <a:prstGeom prst="rect">
                    <a:avLst/>
                  </a:prstGeom>
                  <a:ln/>
                </pic:spPr>
              </pic:pic>
            </a:graphicData>
          </a:graphic>
        </wp:anchor>
      </w:drawing>
    </w:r>
  </w:p>
  <w:p w:rsidR="00F04D23" w:rsidRDefault="00F04D23" w14:paraId="00000423" w14:textId="77777777">
    <w:pPr>
      <w:pBdr>
        <w:top w:val="nil"/>
        <w:left w:val="nil"/>
        <w:bottom w:val="nil"/>
        <w:right w:val="nil"/>
        <w:between w:val="nil"/>
      </w:pBdr>
      <w:tabs>
        <w:tab w:val="center" w:pos="4419"/>
        <w:tab w:val="right" w:pos="8838"/>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3AD9"/>
    <w:multiLevelType w:val="multilevel"/>
    <w:tmpl w:val="A1E08AA6"/>
    <w:lvl w:ilvl="0">
      <w:start w:val="1"/>
      <w:numFmt w:val="bullet"/>
      <w:lvlText w:val="▪"/>
      <w:lvlJc w:val="left"/>
      <w:pPr>
        <w:ind w:left="1440" w:hanging="360"/>
      </w:pPr>
      <w:rPr>
        <w:rFonts w:ascii="Noto Sans Symbols" w:hAnsi="Noto Sans Symbols" w:eastAsia="Noto Sans Symbols" w:cs="Noto Sans Symbols"/>
        <w:vertAlign w:val="baseline"/>
      </w:rPr>
    </w:lvl>
    <w:lvl w:ilvl="1">
      <w:start w:val="1"/>
      <w:numFmt w:val="bullet"/>
      <w:lvlText w:val="o"/>
      <w:lvlJc w:val="left"/>
      <w:pPr>
        <w:ind w:left="2160" w:hanging="360"/>
      </w:pPr>
      <w:rPr>
        <w:rFonts w:ascii="Courier New" w:hAnsi="Courier New" w:eastAsia="Courier New" w:cs="Courier New"/>
        <w:vertAlign w:val="baseline"/>
      </w:rPr>
    </w:lvl>
    <w:lvl w:ilvl="2">
      <w:start w:val="1"/>
      <w:numFmt w:val="bullet"/>
      <w:lvlText w:val="▪"/>
      <w:lvlJc w:val="left"/>
      <w:pPr>
        <w:ind w:left="2880" w:hanging="360"/>
      </w:pPr>
      <w:rPr>
        <w:rFonts w:ascii="Noto Sans Symbols" w:hAnsi="Noto Sans Symbols" w:eastAsia="Noto Sans Symbols" w:cs="Noto Sans Symbols"/>
        <w:vertAlign w:val="baseline"/>
      </w:rPr>
    </w:lvl>
    <w:lvl w:ilvl="3">
      <w:start w:val="1"/>
      <w:numFmt w:val="bullet"/>
      <w:lvlText w:val="●"/>
      <w:lvlJc w:val="left"/>
      <w:pPr>
        <w:ind w:left="3600" w:hanging="360"/>
      </w:pPr>
      <w:rPr>
        <w:rFonts w:ascii="Noto Sans Symbols" w:hAnsi="Noto Sans Symbols" w:eastAsia="Noto Sans Symbols" w:cs="Noto Sans Symbols"/>
        <w:vertAlign w:val="baseline"/>
      </w:rPr>
    </w:lvl>
    <w:lvl w:ilvl="4">
      <w:start w:val="1"/>
      <w:numFmt w:val="bullet"/>
      <w:lvlText w:val="o"/>
      <w:lvlJc w:val="left"/>
      <w:pPr>
        <w:ind w:left="4320" w:hanging="360"/>
      </w:pPr>
      <w:rPr>
        <w:rFonts w:ascii="Courier New" w:hAnsi="Courier New" w:eastAsia="Courier New" w:cs="Courier New"/>
        <w:vertAlign w:val="baseline"/>
      </w:rPr>
    </w:lvl>
    <w:lvl w:ilvl="5">
      <w:start w:val="1"/>
      <w:numFmt w:val="bullet"/>
      <w:lvlText w:val="▪"/>
      <w:lvlJc w:val="left"/>
      <w:pPr>
        <w:ind w:left="5040" w:hanging="360"/>
      </w:pPr>
      <w:rPr>
        <w:rFonts w:ascii="Noto Sans Symbols" w:hAnsi="Noto Sans Symbols" w:eastAsia="Noto Sans Symbols" w:cs="Noto Sans Symbols"/>
        <w:vertAlign w:val="baseline"/>
      </w:rPr>
    </w:lvl>
    <w:lvl w:ilvl="6">
      <w:start w:val="1"/>
      <w:numFmt w:val="bullet"/>
      <w:lvlText w:val="●"/>
      <w:lvlJc w:val="left"/>
      <w:pPr>
        <w:ind w:left="5760" w:hanging="360"/>
      </w:pPr>
      <w:rPr>
        <w:rFonts w:ascii="Noto Sans Symbols" w:hAnsi="Noto Sans Symbols" w:eastAsia="Noto Sans Symbols" w:cs="Noto Sans Symbols"/>
        <w:vertAlign w:val="baseline"/>
      </w:rPr>
    </w:lvl>
    <w:lvl w:ilvl="7">
      <w:start w:val="1"/>
      <w:numFmt w:val="bullet"/>
      <w:lvlText w:val="o"/>
      <w:lvlJc w:val="left"/>
      <w:pPr>
        <w:ind w:left="6480" w:hanging="360"/>
      </w:pPr>
      <w:rPr>
        <w:rFonts w:ascii="Courier New" w:hAnsi="Courier New" w:eastAsia="Courier New" w:cs="Courier New"/>
        <w:vertAlign w:val="baseline"/>
      </w:rPr>
    </w:lvl>
    <w:lvl w:ilvl="8">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1" w15:restartNumberingAfterBreak="0">
    <w:nsid w:val="0D122207"/>
    <w:multiLevelType w:val="multilevel"/>
    <w:tmpl w:val="538201BE"/>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 w15:restartNumberingAfterBreak="0">
    <w:nsid w:val="114E7FF6"/>
    <w:multiLevelType w:val="multilevel"/>
    <w:tmpl w:val="8594E5B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3" w15:restartNumberingAfterBreak="0">
    <w:nsid w:val="11ED73BD"/>
    <w:multiLevelType w:val="multilevel"/>
    <w:tmpl w:val="D786B636"/>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 w15:restartNumberingAfterBreak="0">
    <w:nsid w:val="187B497D"/>
    <w:multiLevelType w:val="multilevel"/>
    <w:tmpl w:val="F5D0CA06"/>
    <w:lvl w:ilvl="0">
      <w:start w:val="1"/>
      <w:numFmt w:val="bullet"/>
      <w:lvlText w:val="▪"/>
      <w:lvlJc w:val="left"/>
      <w:pPr>
        <w:ind w:left="1440" w:hanging="360"/>
      </w:pPr>
      <w:rPr>
        <w:rFonts w:ascii="Noto Sans Symbols" w:hAnsi="Noto Sans Symbols" w:eastAsia="Noto Sans Symbols" w:cs="Noto Sans Symbols"/>
        <w:vertAlign w:val="baseline"/>
      </w:rPr>
    </w:lvl>
    <w:lvl w:ilvl="1">
      <w:start w:val="1"/>
      <w:numFmt w:val="bullet"/>
      <w:lvlText w:val="o"/>
      <w:lvlJc w:val="left"/>
      <w:pPr>
        <w:ind w:left="2160" w:hanging="360"/>
      </w:pPr>
      <w:rPr>
        <w:rFonts w:ascii="Courier New" w:hAnsi="Courier New" w:eastAsia="Courier New" w:cs="Courier New"/>
        <w:vertAlign w:val="baseline"/>
      </w:rPr>
    </w:lvl>
    <w:lvl w:ilvl="2">
      <w:start w:val="1"/>
      <w:numFmt w:val="bullet"/>
      <w:lvlText w:val="▪"/>
      <w:lvlJc w:val="left"/>
      <w:pPr>
        <w:ind w:left="2880" w:hanging="360"/>
      </w:pPr>
      <w:rPr>
        <w:rFonts w:ascii="Noto Sans Symbols" w:hAnsi="Noto Sans Symbols" w:eastAsia="Noto Sans Symbols" w:cs="Noto Sans Symbols"/>
        <w:vertAlign w:val="baseline"/>
      </w:rPr>
    </w:lvl>
    <w:lvl w:ilvl="3">
      <w:start w:val="1"/>
      <w:numFmt w:val="bullet"/>
      <w:lvlText w:val="●"/>
      <w:lvlJc w:val="left"/>
      <w:pPr>
        <w:ind w:left="3600" w:hanging="360"/>
      </w:pPr>
      <w:rPr>
        <w:rFonts w:ascii="Noto Sans Symbols" w:hAnsi="Noto Sans Symbols" w:eastAsia="Noto Sans Symbols" w:cs="Noto Sans Symbols"/>
        <w:vertAlign w:val="baseline"/>
      </w:rPr>
    </w:lvl>
    <w:lvl w:ilvl="4">
      <w:start w:val="1"/>
      <w:numFmt w:val="bullet"/>
      <w:lvlText w:val="o"/>
      <w:lvlJc w:val="left"/>
      <w:pPr>
        <w:ind w:left="4320" w:hanging="360"/>
      </w:pPr>
      <w:rPr>
        <w:rFonts w:ascii="Courier New" w:hAnsi="Courier New" w:eastAsia="Courier New" w:cs="Courier New"/>
        <w:vertAlign w:val="baseline"/>
      </w:rPr>
    </w:lvl>
    <w:lvl w:ilvl="5">
      <w:start w:val="1"/>
      <w:numFmt w:val="bullet"/>
      <w:lvlText w:val="▪"/>
      <w:lvlJc w:val="left"/>
      <w:pPr>
        <w:ind w:left="5040" w:hanging="360"/>
      </w:pPr>
      <w:rPr>
        <w:rFonts w:ascii="Noto Sans Symbols" w:hAnsi="Noto Sans Symbols" w:eastAsia="Noto Sans Symbols" w:cs="Noto Sans Symbols"/>
        <w:vertAlign w:val="baseline"/>
      </w:rPr>
    </w:lvl>
    <w:lvl w:ilvl="6">
      <w:start w:val="1"/>
      <w:numFmt w:val="bullet"/>
      <w:lvlText w:val="●"/>
      <w:lvlJc w:val="left"/>
      <w:pPr>
        <w:ind w:left="5760" w:hanging="360"/>
      </w:pPr>
      <w:rPr>
        <w:rFonts w:ascii="Noto Sans Symbols" w:hAnsi="Noto Sans Symbols" w:eastAsia="Noto Sans Symbols" w:cs="Noto Sans Symbols"/>
        <w:vertAlign w:val="baseline"/>
      </w:rPr>
    </w:lvl>
    <w:lvl w:ilvl="7">
      <w:start w:val="1"/>
      <w:numFmt w:val="bullet"/>
      <w:lvlText w:val="o"/>
      <w:lvlJc w:val="left"/>
      <w:pPr>
        <w:ind w:left="6480" w:hanging="360"/>
      </w:pPr>
      <w:rPr>
        <w:rFonts w:ascii="Courier New" w:hAnsi="Courier New" w:eastAsia="Courier New" w:cs="Courier New"/>
        <w:vertAlign w:val="baseline"/>
      </w:rPr>
    </w:lvl>
    <w:lvl w:ilvl="8">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5" w15:restartNumberingAfterBreak="0">
    <w:nsid w:val="1AB24C88"/>
    <w:multiLevelType w:val="multilevel"/>
    <w:tmpl w:val="92E8375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6" w15:restartNumberingAfterBreak="0">
    <w:nsid w:val="1D7B1BEF"/>
    <w:multiLevelType w:val="multilevel"/>
    <w:tmpl w:val="8E8E53CE"/>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7" w15:restartNumberingAfterBreak="0">
    <w:nsid w:val="236A6174"/>
    <w:multiLevelType w:val="multilevel"/>
    <w:tmpl w:val="C22461DA"/>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 w15:restartNumberingAfterBreak="0">
    <w:nsid w:val="2B785E9F"/>
    <w:multiLevelType w:val="multilevel"/>
    <w:tmpl w:val="93301EE2"/>
    <w:lvl w:ilvl="0">
      <w:start w:val="1"/>
      <w:numFmt w:val="bullet"/>
      <w:lvlText w:val="▪"/>
      <w:lvlJc w:val="left"/>
      <w:pPr>
        <w:ind w:left="1495" w:hanging="360"/>
      </w:pPr>
      <w:rPr>
        <w:rFonts w:ascii="Noto Sans Symbols" w:hAnsi="Noto Sans Symbols" w:eastAsia="Noto Sans Symbols" w:cs="Noto Sans Symbols"/>
        <w:vertAlign w:val="baseline"/>
      </w:rPr>
    </w:lvl>
    <w:lvl w:ilvl="1">
      <w:start w:val="1"/>
      <w:numFmt w:val="bullet"/>
      <w:lvlText w:val="o"/>
      <w:lvlJc w:val="left"/>
      <w:pPr>
        <w:ind w:left="2215" w:hanging="360"/>
      </w:pPr>
      <w:rPr>
        <w:rFonts w:ascii="Courier New" w:hAnsi="Courier New" w:eastAsia="Courier New" w:cs="Courier New"/>
        <w:vertAlign w:val="baseline"/>
      </w:rPr>
    </w:lvl>
    <w:lvl w:ilvl="2">
      <w:start w:val="1"/>
      <w:numFmt w:val="bullet"/>
      <w:lvlText w:val="▪"/>
      <w:lvlJc w:val="left"/>
      <w:pPr>
        <w:ind w:left="2935" w:hanging="360"/>
      </w:pPr>
      <w:rPr>
        <w:rFonts w:ascii="Noto Sans Symbols" w:hAnsi="Noto Sans Symbols" w:eastAsia="Noto Sans Symbols" w:cs="Noto Sans Symbols"/>
        <w:vertAlign w:val="baseline"/>
      </w:rPr>
    </w:lvl>
    <w:lvl w:ilvl="3">
      <w:start w:val="1"/>
      <w:numFmt w:val="bullet"/>
      <w:lvlText w:val="●"/>
      <w:lvlJc w:val="left"/>
      <w:pPr>
        <w:ind w:left="3655" w:hanging="360"/>
      </w:pPr>
      <w:rPr>
        <w:rFonts w:ascii="Noto Sans Symbols" w:hAnsi="Noto Sans Symbols" w:eastAsia="Noto Sans Symbols" w:cs="Noto Sans Symbols"/>
        <w:vertAlign w:val="baseline"/>
      </w:rPr>
    </w:lvl>
    <w:lvl w:ilvl="4">
      <w:start w:val="1"/>
      <w:numFmt w:val="bullet"/>
      <w:lvlText w:val="o"/>
      <w:lvlJc w:val="left"/>
      <w:pPr>
        <w:ind w:left="4375" w:hanging="360"/>
      </w:pPr>
      <w:rPr>
        <w:rFonts w:ascii="Courier New" w:hAnsi="Courier New" w:eastAsia="Courier New" w:cs="Courier New"/>
        <w:vertAlign w:val="baseline"/>
      </w:rPr>
    </w:lvl>
    <w:lvl w:ilvl="5">
      <w:start w:val="1"/>
      <w:numFmt w:val="bullet"/>
      <w:lvlText w:val="▪"/>
      <w:lvlJc w:val="left"/>
      <w:pPr>
        <w:ind w:left="5095" w:hanging="360"/>
      </w:pPr>
      <w:rPr>
        <w:rFonts w:ascii="Noto Sans Symbols" w:hAnsi="Noto Sans Symbols" w:eastAsia="Noto Sans Symbols" w:cs="Noto Sans Symbols"/>
        <w:vertAlign w:val="baseline"/>
      </w:rPr>
    </w:lvl>
    <w:lvl w:ilvl="6">
      <w:start w:val="1"/>
      <w:numFmt w:val="bullet"/>
      <w:lvlText w:val="●"/>
      <w:lvlJc w:val="left"/>
      <w:pPr>
        <w:ind w:left="5815" w:hanging="360"/>
      </w:pPr>
      <w:rPr>
        <w:rFonts w:ascii="Noto Sans Symbols" w:hAnsi="Noto Sans Symbols" w:eastAsia="Noto Sans Symbols" w:cs="Noto Sans Symbols"/>
        <w:vertAlign w:val="baseline"/>
      </w:rPr>
    </w:lvl>
    <w:lvl w:ilvl="7">
      <w:start w:val="1"/>
      <w:numFmt w:val="bullet"/>
      <w:lvlText w:val="o"/>
      <w:lvlJc w:val="left"/>
      <w:pPr>
        <w:ind w:left="6535" w:hanging="360"/>
      </w:pPr>
      <w:rPr>
        <w:rFonts w:ascii="Courier New" w:hAnsi="Courier New" w:eastAsia="Courier New" w:cs="Courier New"/>
        <w:vertAlign w:val="baseline"/>
      </w:rPr>
    </w:lvl>
    <w:lvl w:ilvl="8">
      <w:start w:val="1"/>
      <w:numFmt w:val="bullet"/>
      <w:lvlText w:val="▪"/>
      <w:lvlJc w:val="left"/>
      <w:pPr>
        <w:ind w:left="7255" w:hanging="360"/>
      </w:pPr>
      <w:rPr>
        <w:rFonts w:ascii="Noto Sans Symbols" w:hAnsi="Noto Sans Symbols" w:eastAsia="Noto Sans Symbols" w:cs="Noto Sans Symbols"/>
        <w:vertAlign w:val="baseline"/>
      </w:rPr>
    </w:lvl>
  </w:abstractNum>
  <w:abstractNum w:abstractNumId="9" w15:restartNumberingAfterBreak="0">
    <w:nsid w:val="31A42089"/>
    <w:multiLevelType w:val="multilevel"/>
    <w:tmpl w:val="BC9E9C9C"/>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 w15:restartNumberingAfterBreak="0">
    <w:nsid w:val="321D343C"/>
    <w:multiLevelType w:val="multilevel"/>
    <w:tmpl w:val="44C82430"/>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1" w15:restartNumberingAfterBreak="0">
    <w:nsid w:val="35077948"/>
    <w:multiLevelType w:val="multilevel"/>
    <w:tmpl w:val="2C48463C"/>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2" w15:restartNumberingAfterBreak="0">
    <w:nsid w:val="384D2235"/>
    <w:multiLevelType w:val="multilevel"/>
    <w:tmpl w:val="0FFA3A9E"/>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3" w15:restartNumberingAfterBreak="0">
    <w:nsid w:val="411F79C6"/>
    <w:multiLevelType w:val="multilevel"/>
    <w:tmpl w:val="DFA08DAA"/>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4" w15:restartNumberingAfterBreak="0">
    <w:nsid w:val="4B3906F4"/>
    <w:multiLevelType w:val="multilevel"/>
    <w:tmpl w:val="D556BC64"/>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4FA07F70"/>
    <w:multiLevelType w:val="multilevel"/>
    <w:tmpl w:val="8E746C0C"/>
    <w:lvl w:ilvl="0">
      <w:start w:val="1"/>
      <w:numFmt w:val="decimal"/>
      <w:lvlText w:val="%1."/>
      <w:lvlJc w:val="left"/>
      <w:pPr>
        <w:ind w:left="390" w:hanging="390"/>
      </w:pPr>
      <w:rPr>
        <w:vertAlign w:val="baseline"/>
      </w:rPr>
    </w:lvl>
    <w:lvl w:ilvl="1">
      <w:start w:val="1"/>
      <w:numFmt w:val="decimal"/>
      <w:lvlText w:val="%1.%2."/>
      <w:lvlJc w:val="left"/>
      <w:pPr>
        <w:ind w:left="390" w:hanging="39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16" w15:restartNumberingAfterBreak="0">
    <w:nsid w:val="51334D3B"/>
    <w:multiLevelType w:val="multilevel"/>
    <w:tmpl w:val="4074002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7" w15:restartNumberingAfterBreak="0">
    <w:nsid w:val="524C6AE2"/>
    <w:multiLevelType w:val="multilevel"/>
    <w:tmpl w:val="6E9A7D8A"/>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8" w15:restartNumberingAfterBreak="0">
    <w:nsid w:val="5D8207B2"/>
    <w:multiLevelType w:val="multilevel"/>
    <w:tmpl w:val="DB725908"/>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9" w15:restartNumberingAfterBreak="0">
    <w:nsid w:val="60014369"/>
    <w:multiLevelType w:val="multilevel"/>
    <w:tmpl w:val="ACE8E6B6"/>
    <w:lvl w:ilvl="0">
      <w:start w:val="1"/>
      <w:numFmt w:val="bullet"/>
      <w:lvlText w:val="▪"/>
      <w:lvlJc w:val="left"/>
      <w:pPr>
        <w:ind w:left="1440" w:hanging="360"/>
      </w:pPr>
      <w:rPr>
        <w:rFonts w:ascii="Noto Sans Symbols" w:hAnsi="Noto Sans Symbols" w:eastAsia="Noto Sans Symbols" w:cs="Noto Sans Symbols"/>
        <w:vertAlign w:val="baseline"/>
      </w:rPr>
    </w:lvl>
    <w:lvl w:ilvl="1">
      <w:start w:val="1"/>
      <w:numFmt w:val="bullet"/>
      <w:lvlText w:val="o"/>
      <w:lvlJc w:val="left"/>
      <w:pPr>
        <w:ind w:left="2160" w:hanging="360"/>
      </w:pPr>
      <w:rPr>
        <w:rFonts w:ascii="Courier New" w:hAnsi="Courier New" w:eastAsia="Courier New" w:cs="Courier New"/>
        <w:vertAlign w:val="baseline"/>
      </w:rPr>
    </w:lvl>
    <w:lvl w:ilvl="2">
      <w:start w:val="1"/>
      <w:numFmt w:val="bullet"/>
      <w:lvlText w:val="▪"/>
      <w:lvlJc w:val="left"/>
      <w:pPr>
        <w:ind w:left="2880" w:hanging="360"/>
      </w:pPr>
      <w:rPr>
        <w:rFonts w:ascii="Noto Sans Symbols" w:hAnsi="Noto Sans Symbols" w:eastAsia="Noto Sans Symbols" w:cs="Noto Sans Symbols"/>
        <w:vertAlign w:val="baseline"/>
      </w:rPr>
    </w:lvl>
    <w:lvl w:ilvl="3">
      <w:start w:val="1"/>
      <w:numFmt w:val="bullet"/>
      <w:lvlText w:val="●"/>
      <w:lvlJc w:val="left"/>
      <w:pPr>
        <w:ind w:left="3600" w:hanging="360"/>
      </w:pPr>
      <w:rPr>
        <w:rFonts w:ascii="Noto Sans Symbols" w:hAnsi="Noto Sans Symbols" w:eastAsia="Noto Sans Symbols" w:cs="Noto Sans Symbols"/>
        <w:vertAlign w:val="baseline"/>
      </w:rPr>
    </w:lvl>
    <w:lvl w:ilvl="4">
      <w:start w:val="1"/>
      <w:numFmt w:val="bullet"/>
      <w:lvlText w:val="o"/>
      <w:lvlJc w:val="left"/>
      <w:pPr>
        <w:ind w:left="4320" w:hanging="360"/>
      </w:pPr>
      <w:rPr>
        <w:rFonts w:ascii="Courier New" w:hAnsi="Courier New" w:eastAsia="Courier New" w:cs="Courier New"/>
        <w:vertAlign w:val="baseline"/>
      </w:rPr>
    </w:lvl>
    <w:lvl w:ilvl="5">
      <w:start w:val="1"/>
      <w:numFmt w:val="bullet"/>
      <w:lvlText w:val="▪"/>
      <w:lvlJc w:val="left"/>
      <w:pPr>
        <w:ind w:left="5040" w:hanging="360"/>
      </w:pPr>
      <w:rPr>
        <w:rFonts w:ascii="Noto Sans Symbols" w:hAnsi="Noto Sans Symbols" w:eastAsia="Noto Sans Symbols" w:cs="Noto Sans Symbols"/>
        <w:vertAlign w:val="baseline"/>
      </w:rPr>
    </w:lvl>
    <w:lvl w:ilvl="6">
      <w:start w:val="1"/>
      <w:numFmt w:val="bullet"/>
      <w:lvlText w:val="●"/>
      <w:lvlJc w:val="left"/>
      <w:pPr>
        <w:ind w:left="5760" w:hanging="360"/>
      </w:pPr>
      <w:rPr>
        <w:rFonts w:ascii="Noto Sans Symbols" w:hAnsi="Noto Sans Symbols" w:eastAsia="Noto Sans Symbols" w:cs="Noto Sans Symbols"/>
        <w:vertAlign w:val="baseline"/>
      </w:rPr>
    </w:lvl>
    <w:lvl w:ilvl="7">
      <w:start w:val="1"/>
      <w:numFmt w:val="bullet"/>
      <w:lvlText w:val="o"/>
      <w:lvlJc w:val="left"/>
      <w:pPr>
        <w:ind w:left="6480" w:hanging="360"/>
      </w:pPr>
      <w:rPr>
        <w:rFonts w:ascii="Courier New" w:hAnsi="Courier New" w:eastAsia="Courier New" w:cs="Courier New"/>
        <w:vertAlign w:val="baseline"/>
      </w:rPr>
    </w:lvl>
    <w:lvl w:ilvl="8">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20" w15:restartNumberingAfterBreak="0">
    <w:nsid w:val="60E61FEB"/>
    <w:multiLevelType w:val="multilevel"/>
    <w:tmpl w:val="4D5E8B7C"/>
    <w:lvl w:ilvl="0">
      <w:start w:val="1"/>
      <w:numFmt w:val="decimal"/>
      <w:lvlText w:val="%1-"/>
      <w:lvlJc w:val="left"/>
      <w:pPr>
        <w:ind w:left="720" w:hanging="360"/>
      </w:pPr>
      <w:rPr>
        <w:b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61890A77"/>
    <w:multiLevelType w:val="multilevel"/>
    <w:tmpl w:val="422CEEE4"/>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2" w15:restartNumberingAfterBreak="0">
    <w:nsid w:val="63D81494"/>
    <w:multiLevelType w:val="multilevel"/>
    <w:tmpl w:val="29F4C548"/>
    <w:lvl w:ilvl="0">
      <w:start w:val="1"/>
      <w:numFmt w:val="bullet"/>
      <w:lvlText w:val="▪"/>
      <w:lvlJc w:val="left"/>
      <w:pPr>
        <w:ind w:left="1440" w:hanging="360"/>
      </w:pPr>
      <w:rPr>
        <w:rFonts w:ascii="Noto Sans Symbols" w:hAnsi="Noto Sans Symbols" w:eastAsia="Noto Sans Symbols" w:cs="Noto Sans Symbols"/>
        <w:vertAlign w:val="baseline"/>
      </w:rPr>
    </w:lvl>
    <w:lvl w:ilvl="1">
      <w:start w:val="1"/>
      <w:numFmt w:val="bullet"/>
      <w:lvlText w:val="o"/>
      <w:lvlJc w:val="left"/>
      <w:pPr>
        <w:ind w:left="2160" w:hanging="360"/>
      </w:pPr>
      <w:rPr>
        <w:rFonts w:ascii="Courier New" w:hAnsi="Courier New" w:eastAsia="Courier New" w:cs="Courier New"/>
        <w:vertAlign w:val="baseline"/>
      </w:rPr>
    </w:lvl>
    <w:lvl w:ilvl="2">
      <w:start w:val="1"/>
      <w:numFmt w:val="bullet"/>
      <w:lvlText w:val="▪"/>
      <w:lvlJc w:val="left"/>
      <w:pPr>
        <w:ind w:left="2880" w:hanging="360"/>
      </w:pPr>
      <w:rPr>
        <w:rFonts w:ascii="Noto Sans Symbols" w:hAnsi="Noto Sans Symbols" w:eastAsia="Noto Sans Symbols" w:cs="Noto Sans Symbols"/>
        <w:vertAlign w:val="baseline"/>
      </w:rPr>
    </w:lvl>
    <w:lvl w:ilvl="3">
      <w:start w:val="1"/>
      <w:numFmt w:val="bullet"/>
      <w:lvlText w:val="●"/>
      <w:lvlJc w:val="left"/>
      <w:pPr>
        <w:ind w:left="3600" w:hanging="360"/>
      </w:pPr>
      <w:rPr>
        <w:rFonts w:ascii="Noto Sans Symbols" w:hAnsi="Noto Sans Symbols" w:eastAsia="Noto Sans Symbols" w:cs="Noto Sans Symbols"/>
        <w:vertAlign w:val="baseline"/>
      </w:rPr>
    </w:lvl>
    <w:lvl w:ilvl="4">
      <w:start w:val="1"/>
      <w:numFmt w:val="bullet"/>
      <w:lvlText w:val="o"/>
      <w:lvlJc w:val="left"/>
      <w:pPr>
        <w:ind w:left="4320" w:hanging="360"/>
      </w:pPr>
      <w:rPr>
        <w:rFonts w:ascii="Courier New" w:hAnsi="Courier New" w:eastAsia="Courier New" w:cs="Courier New"/>
        <w:vertAlign w:val="baseline"/>
      </w:rPr>
    </w:lvl>
    <w:lvl w:ilvl="5">
      <w:start w:val="1"/>
      <w:numFmt w:val="bullet"/>
      <w:lvlText w:val="▪"/>
      <w:lvlJc w:val="left"/>
      <w:pPr>
        <w:ind w:left="5040" w:hanging="360"/>
      </w:pPr>
      <w:rPr>
        <w:rFonts w:ascii="Noto Sans Symbols" w:hAnsi="Noto Sans Symbols" w:eastAsia="Noto Sans Symbols" w:cs="Noto Sans Symbols"/>
        <w:vertAlign w:val="baseline"/>
      </w:rPr>
    </w:lvl>
    <w:lvl w:ilvl="6">
      <w:start w:val="1"/>
      <w:numFmt w:val="bullet"/>
      <w:lvlText w:val="●"/>
      <w:lvlJc w:val="left"/>
      <w:pPr>
        <w:ind w:left="5760" w:hanging="360"/>
      </w:pPr>
      <w:rPr>
        <w:rFonts w:ascii="Noto Sans Symbols" w:hAnsi="Noto Sans Symbols" w:eastAsia="Noto Sans Symbols" w:cs="Noto Sans Symbols"/>
        <w:vertAlign w:val="baseline"/>
      </w:rPr>
    </w:lvl>
    <w:lvl w:ilvl="7">
      <w:start w:val="1"/>
      <w:numFmt w:val="bullet"/>
      <w:lvlText w:val="o"/>
      <w:lvlJc w:val="left"/>
      <w:pPr>
        <w:ind w:left="6480" w:hanging="360"/>
      </w:pPr>
      <w:rPr>
        <w:rFonts w:ascii="Courier New" w:hAnsi="Courier New" w:eastAsia="Courier New" w:cs="Courier New"/>
        <w:vertAlign w:val="baseline"/>
      </w:rPr>
    </w:lvl>
    <w:lvl w:ilvl="8">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23" w15:restartNumberingAfterBreak="0">
    <w:nsid w:val="6890280F"/>
    <w:multiLevelType w:val="multilevel"/>
    <w:tmpl w:val="FB42D9A6"/>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4" w15:restartNumberingAfterBreak="0">
    <w:nsid w:val="698D0B6A"/>
    <w:multiLevelType w:val="multilevel"/>
    <w:tmpl w:val="09404432"/>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5" w15:restartNumberingAfterBreak="0">
    <w:nsid w:val="6D900C12"/>
    <w:multiLevelType w:val="multilevel"/>
    <w:tmpl w:val="75269C78"/>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6" w15:restartNumberingAfterBreak="0">
    <w:nsid w:val="7A237545"/>
    <w:multiLevelType w:val="multilevel"/>
    <w:tmpl w:val="583EA82C"/>
    <w:lvl w:ilvl="0">
      <w:start w:val="1"/>
      <w:numFmt w:val="bullet"/>
      <w:lvlText w:val="●"/>
      <w:lvlJc w:val="left"/>
      <w:pPr>
        <w:ind w:left="720" w:hanging="360"/>
      </w:pPr>
      <w:rPr>
        <w:rFonts w:ascii="Noto Sans Symbols" w:hAnsi="Noto Sans Symbols" w:eastAsia="Noto Sans Symbols" w:cs="Noto Sans Symbols"/>
        <w:vertAlign w:val="baseline"/>
      </w:rPr>
    </w:lvl>
    <w:lvl w:ilvl="1">
      <w:start w:val="1"/>
      <w:numFmt w:val="bullet"/>
      <w:lvlText w:val="o"/>
      <w:lvlJc w:val="left"/>
      <w:pPr>
        <w:ind w:left="1440" w:hanging="360"/>
      </w:pPr>
      <w:rPr>
        <w:rFonts w:ascii="Courier New" w:hAnsi="Courier New" w:eastAsia="Courier New" w:cs="Courier New"/>
        <w:vertAlign w:val="baseline"/>
      </w:rPr>
    </w:lvl>
    <w:lvl w:ilvl="2">
      <w:start w:val="1"/>
      <w:numFmt w:val="bullet"/>
      <w:lvlText w:val="▪"/>
      <w:lvlJc w:val="left"/>
      <w:pPr>
        <w:ind w:left="2160" w:hanging="360"/>
      </w:pPr>
      <w:rPr>
        <w:rFonts w:ascii="Noto Sans Symbols" w:hAnsi="Noto Sans Symbols" w:eastAsia="Noto Sans Symbols" w:cs="Noto Sans Symbols"/>
        <w:vertAlign w:val="baseline"/>
      </w:rPr>
    </w:lvl>
    <w:lvl w:ilvl="3">
      <w:start w:val="1"/>
      <w:numFmt w:val="bullet"/>
      <w:lvlText w:val="●"/>
      <w:lvlJc w:val="left"/>
      <w:pPr>
        <w:ind w:left="2880" w:hanging="360"/>
      </w:pPr>
      <w:rPr>
        <w:rFonts w:ascii="Noto Sans Symbols" w:hAnsi="Noto Sans Symbols" w:eastAsia="Noto Sans Symbols" w:cs="Noto Sans Symbols"/>
        <w:vertAlign w:val="baseline"/>
      </w:rPr>
    </w:lvl>
    <w:lvl w:ilvl="4">
      <w:start w:val="1"/>
      <w:numFmt w:val="bullet"/>
      <w:lvlText w:val="o"/>
      <w:lvlJc w:val="left"/>
      <w:pPr>
        <w:ind w:left="3600" w:hanging="360"/>
      </w:pPr>
      <w:rPr>
        <w:rFonts w:ascii="Courier New" w:hAnsi="Courier New" w:eastAsia="Courier New" w:cs="Courier New"/>
        <w:vertAlign w:val="baseline"/>
      </w:rPr>
    </w:lvl>
    <w:lvl w:ilvl="5">
      <w:start w:val="1"/>
      <w:numFmt w:val="bullet"/>
      <w:lvlText w:val="▪"/>
      <w:lvlJc w:val="left"/>
      <w:pPr>
        <w:ind w:left="4320" w:hanging="360"/>
      </w:pPr>
      <w:rPr>
        <w:rFonts w:ascii="Noto Sans Symbols" w:hAnsi="Noto Sans Symbols" w:eastAsia="Noto Sans Symbols" w:cs="Noto Sans Symbols"/>
        <w:vertAlign w:val="baseline"/>
      </w:rPr>
    </w:lvl>
    <w:lvl w:ilvl="6">
      <w:start w:val="1"/>
      <w:numFmt w:val="bullet"/>
      <w:lvlText w:val="●"/>
      <w:lvlJc w:val="left"/>
      <w:pPr>
        <w:ind w:left="5040" w:hanging="360"/>
      </w:pPr>
      <w:rPr>
        <w:rFonts w:ascii="Noto Sans Symbols" w:hAnsi="Noto Sans Symbols" w:eastAsia="Noto Sans Symbols" w:cs="Noto Sans Symbols"/>
        <w:vertAlign w:val="baseline"/>
      </w:rPr>
    </w:lvl>
    <w:lvl w:ilvl="7">
      <w:start w:val="1"/>
      <w:numFmt w:val="bullet"/>
      <w:lvlText w:val="o"/>
      <w:lvlJc w:val="left"/>
      <w:pPr>
        <w:ind w:left="5760" w:hanging="360"/>
      </w:pPr>
      <w:rPr>
        <w:rFonts w:ascii="Courier New" w:hAnsi="Courier New" w:eastAsia="Courier New" w:cs="Courier New"/>
        <w:vertAlign w:val="baseline"/>
      </w:rPr>
    </w:lvl>
    <w:lvl w:ilvl="8">
      <w:start w:val="1"/>
      <w:numFmt w:val="bullet"/>
      <w:lvlText w:val="▪"/>
      <w:lvlJc w:val="left"/>
      <w:pPr>
        <w:ind w:left="6480" w:hanging="360"/>
      </w:pPr>
      <w:rPr>
        <w:rFonts w:ascii="Noto Sans Symbols" w:hAnsi="Noto Sans Symbols" w:eastAsia="Noto Sans Symbols" w:cs="Noto Sans Symbols"/>
        <w:vertAlign w:val="baseline"/>
      </w:rPr>
    </w:lvl>
  </w:abstractNum>
  <w:num w:numId="1" w16cid:durableId="1730495398">
    <w:abstractNumId w:val="26"/>
  </w:num>
  <w:num w:numId="2" w16cid:durableId="871039352">
    <w:abstractNumId w:val="6"/>
  </w:num>
  <w:num w:numId="3" w16cid:durableId="935141168">
    <w:abstractNumId w:val="11"/>
  </w:num>
  <w:num w:numId="4" w16cid:durableId="1016419420">
    <w:abstractNumId w:val="16"/>
  </w:num>
  <w:num w:numId="5" w16cid:durableId="1139036855">
    <w:abstractNumId w:val="5"/>
  </w:num>
  <w:num w:numId="6" w16cid:durableId="1285385869">
    <w:abstractNumId w:val="25"/>
  </w:num>
  <w:num w:numId="7" w16cid:durableId="787236048">
    <w:abstractNumId w:val="18"/>
  </w:num>
  <w:num w:numId="8" w16cid:durableId="395932289">
    <w:abstractNumId w:val="1"/>
  </w:num>
  <w:num w:numId="9" w16cid:durableId="105391553">
    <w:abstractNumId w:val="24"/>
  </w:num>
  <w:num w:numId="10" w16cid:durableId="588006610">
    <w:abstractNumId w:val="13"/>
  </w:num>
  <w:num w:numId="11" w16cid:durableId="1757484241">
    <w:abstractNumId w:val="3"/>
  </w:num>
  <w:num w:numId="12" w16cid:durableId="654795383">
    <w:abstractNumId w:val="14"/>
  </w:num>
  <w:num w:numId="13" w16cid:durableId="866065407">
    <w:abstractNumId w:val="20"/>
  </w:num>
  <w:num w:numId="14" w16cid:durableId="1430930102">
    <w:abstractNumId w:val="23"/>
  </w:num>
  <w:num w:numId="15" w16cid:durableId="108357541">
    <w:abstractNumId w:val="21"/>
  </w:num>
  <w:num w:numId="16" w16cid:durableId="1809780333">
    <w:abstractNumId w:val="9"/>
  </w:num>
  <w:num w:numId="17" w16cid:durableId="111874200">
    <w:abstractNumId w:val="8"/>
  </w:num>
  <w:num w:numId="18" w16cid:durableId="537468817">
    <w:abstractNumId w:val="22"/>
  </w:num>
  <w:num w:numId="19" w16cid:durableId="204220188">
    <w:abstractNumId w:val="7"/>
  </w:num>
  <w:num w:numId="20" w16cid:durableId="725489831">
    <w:abstractNumId w:val="19"/>
  </w:num>
  <w:num w:numId="21" w16cid:durableId="1131754394">
    <w:abstractNumId w:val="4"/>
  </w:num>
  <w:num w:numId="22" w16cid:durableId="1622107234">
    <w:abstractNumId w:val="15"/>
  </w:num>
  <w:num w:numId="23" w16cid:durableId="1378748104">
    <w:abstractNumId w:val="12"/>
  </w:num>
  <w:num w:numId="24" w16cid:durableId="1145902020">
    <w:abstractNumId w:val="17"/>
  </w:num>
  <w:num w:numId="25" w16cid:durableId="1988313790">
    <w:abstractNumId w:val="2"/>
  </w:num>
  <w:num w:numId="26" w16cid:durableId="1435904162">
    <w:abstractNumId w:val="10"/>
  </w:num>
  <w:num w:numId="27" w16cid:durableId="315108435">
    <w:abstractNumId w:val="0"/>
  </w:num>
</w:numbering>
</file>

<file path=word/people.xml><?xml version="1.0" encoding="utf-8"?>
<w15:people xmlns:mc="http://schemas.openxmlformats.org/markup-compatibility/2006" xmlns:w15="http://schemas.microsoft.com/office/word/2012/wordml" mc:Ignorable="w15">
  <w15:person w15:author="Liliana Victoria Morales Gualdron">
    <w15:presenceInfo w15:providerId="AD" w15:userId="S::lvmoralesg@sena.edu.co::c1cdd32a-831a-447f-9f5e-943a2078aa84"/>
  </w15:person>
  <w15:person w15:author="Andrés Felipe Velandia Espitia">
    <w15:presenceInfo w15:providerId="AD" w15:userId="S::avelandia@sena.edu.co::85c204fe-7c6f-4004-a043-6086cbcd2e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D23"/>
    <w:rsid w:val="000169D0"/>
    <w:rsid w:val="0008286D"/>
    <w:rsid w:val="000B65C6"/>
    <w:rsid w:val="001F1F97"/>
    <w:rsid w:val="00246308"/>
    <w:rsid w:val="00281396"/>
    <w:rsid w:val="002B5C59"/>
    <w:rsid w:val="003B3073"/>
    <w:rsid w:val="00400954"/>
    <w:rsid w:val="00477A56"/>
    <w:rsid w:val="0052235D"/>
    <w:rsid w:val="006570B8"/>
    <w:rsid w:val="00665E3B"/>
    <w:rsid w:val="007058DA"/>
    <w:rsid w:val="0082365C"/>
    <w:rsid w:val="0086138E"/>
    <w:rsid w:val="009A0F87"/>
    <w:rsid w:val="009B3C90"/>
    <w:rsid w:val="009D5ECE"/>
    <w:rsid w:val="00CA0617"/>
    <w:rsid w:val="00DB1F2B"/>
    <w:rsid w:val="00DE65EF"/>
    <w:rsid w:val="00E42CC2"/>
    <w:rsid w:val="00ED739F"/>
    <w:rsid w:val="00F035A9"/>
    <w:rsid w:val="00F04D23"/>
    <w:rsid w:val="00F203C7"/>
    <w:rsid w:val="00F5A90B"/>
    <w:rsid w:val="041D3B98"/>
    <w:rsid w:val="04F5C9E6"/>
    <w:rsid w:val="0CFA0F63"/>
    <w:rsid w:val="0DF12CE9"/>
    <w:rsid w:val="0EE14A6B"/>
    <w:rsid w:val="0FC499CB"/>
    <w:rsid w:val="1220F1C0"/>
    <w:rsid w:val="131EDC0A"/>
    <w:rsid w:val="15A66F92"/>
    <w:rsid w:val="174799F6"/>
    <w:rsid w:val="1A02450B"/>
    <w:rsid w:val="1A371208"/>
    <w:rsid w:val="1B2F4468"/>
    <w:rsid w:val="1D261D7B"/>
    <w:rsid w:val="1DC0EAF9"/>
    <w:rsid w:val="1EA06C28"/>
    <w:rsid w:val="1F10C45E"/>
    <w:rsid w:val="23EB292A"/>
    <w:rsid w:val="24996F7B"/>
    <w:rsid w:val="27AD7004"/>
    <w:rsid w:val="2834D5F0"/>
    <w:rsid w:val="28F22686"/>
    <w:rsid w:val="2B0CF68B"/>
    <w:rsid w:val="2B6AA38D"/>
    <w:rsid w:val="2B80759B"/>
    <w:rsid w:val="2D32B944"/>
    <w:rsid w:val="2F0D6E6D"/>
    <w:rsid w:val="2F1BC3CA"/>
    <w:rsid w:val="360AD54D"/>
    <w:rsid w:val="3D4343CD"/>
    <w:rsid w:val="3F40FE3F"/>
    <w:rsid w:val="413121E3"/>
    <w:rsid w:val="42F5A995"/>
    <w:rsid w:val="43F7B1D2"/>
    <w:rsid w:val="4FC11AC6"/>
    <w:rsid w:val="524156A8"/>
    <w:rsid w:val="52DCFE13"/>
    <w:rsid w:val="5737BA91"/>
    <w:rsid w:val="57897A13"/>
    <w:rsid w:val="60C541A2"/>
    <w:rsid w:val="62751171"/>
    <w:rsid w:val="6725BC8A"/>
    <w:rsid w:val="6A3F1704"/>
    <w:rsid w:val="73B31B44"/>
    <w:rsid w:val="73DA5272"/>
    <w:rsid w:val="7846CB53"/>
    <w:rsid w:val="79871B7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3BA76BE5"/>
  <w15:docId w15:val="{DE7A9CE2-EA33-46EB-8C19-4C32DA08C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ind w:left="-1" w:leftChars="-1" w:hanging="1" w:hangingChars="1"/>
      <w:textDirection w:val="btLr"/>
      <w:textAlignment w:val="top"/>
      <w:outlineLvl w:val="0"/>
    </w:pPr>
    <w:rPr>
      <w:position w:val="-1"/>
    </w:rPr>
  </w:style>
  <w:style w:type="paragraph" w:styleId="Ttulo1">
    <w:name w:val="heading 1"/>
    <w:basedOn w:val="Normal"/>
    <w:next w:val="Normal"/>
    <w:uiPriority w:val="9"/>
    <w:qFormat/>
    <w:pPr>
      <w:keepNext/>
      <w:keepLines/>
      <w:spacing w:before="400" w:after="12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pPr>
      <w:suppressAutoHyphens/>
      <w:ind w:left="-1" w:leftChars="-1" w:hanging="1" w:hangingChars="1"/>
      <w:textDirection w:val="btLr"/>
      <w:textAlignment w:val="top"/>
      <w:outlineLvl w:val="0"/>
    </w:pPr>
    <w:rPr>
      <w:position w:val="-1"/>
    </w:rPr>
    <w:tblPr>
      <w:tblCellMar>
        <w:top w:w="0" w:type="dxa"/>
        <w:left w:w="0" w:type="dxa"/>
        <w:bottom w:w="0" w:type="dxa"/>
        <w:right w:w="0" w:type="dxa"/>
      </w:tblCellMar>
    </w:tblPr>
  </w:style>
  <w:style w:type="table" w:styleId="TableNormal0" w:customStyle="1">
    <w:name w:val="Table Normal0"/>
    <w:next w:val="NormalTable0"/>
    <w:pPr>
      <w:suppressAutoHyphens/>
      <w:ind w:left="-1" w:leftChars="-1" w:hanging="1" w:hangingChars="1"/>
      <w:textDirection w:val="btLr"/>
      <w:textAlignment w:val="top"/>
      <w:outlineLvl w:val="0"/>
    </w:pPr>
    <w:rPr>
      <w:position w:val="-1"/>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anormal"/>
    <w:pPr>
      <w:suppressAutoHyphens/>
      <w:spacing w:line="1" w:lineRule="atLeast"/>
      <w:ind w:left="-1" w:leftChars="-1" w:hanging="1" w:hangingChars="1"/>
      <w:textDirection w:val="btLr"/>
      <w:textAlignment w:val="top"/>
      <w:outlineLvl w:val="0"/>
    </w:pPr>
    <w:rPr>
      <w:position w:val="-1"/>
    </w:rPr>
    <w:tblPr>
      <w:tblStyleRowBandSize w:val="1"/>
      <w:tblStyleColBandSize w:val="1"/>
      <w:tblCellMar>
        <w:top w:w="100" w:type="dxa"/>
        <w:left w:w="100" w:type="dxa"/>
        <w:bottom w:w="100" w:type="dxa"/>
        <w:right w:w="100" w:type="dxa"/>
      </w:tblCellMar>
    </w:tblPr>
  </w:style>
  <w:style w:type="table" w:styleId="a0" w:customStyle="1">
    <w:basedOn w:val="Tablanormal"/>
    <w:pPr>
      <w:suppressAutoHyphens/>
      <w:spacing w:line="1" w:lineRule="atLeast"/>
      <w:ind w:left="-1" w:leftChars="-1" w:hanging="1" w:hangingChars="1"/>
      <w:textDirection w:val="btLr"/>
      <w:textAlignment w:val="top"/>
      <w:outlineLvl w:val="0"/>
    </w:pPr>
    <w:rPr>
      <w:position w:val="-1"/>
    </w:rPr>
    <w:tblPr>
      <w:tblStyleRowBandSize w:val="1"/>
      <w:tblStyleColBandSize w:val="1"/>
      <w:tblCellMar>
        <w:top w:w="100" w:type="dxa"/>
        <w:left w:w="100" w:type="dxa"/>
        <w:bottom w:w="100" w:type="dxa"/>
        <w:right w:w="100" w:type="dxa"/>
      </w:tblCellMar>
    </w:tblPr>
  </w:style>
  <w:style w:type="table" w:styleId="a1" w:customStyle="1">
    <w:basedOn w:val="Tablanormal"/>
    <w:pPr>
      <w:suppressAutoHyphens/>
      <w:spacing w:line="1" w:lineRule="atLeast"/>
      <w:ind w:left="-1" w:leftChars="-1" w:hanging="1" w:hangingChars="1"/>
      <w:textDirection w:val="btLr"/>
      <w:textAlignment w:val="top"/>
      <w:outlineLvl w:val="0"/>
    </w:pPr>
    <w:rPr>
      <w:position w:val="-1"/>
    </w:rPr>
    <w:tblPr>
      <w:tblStyleRowBandSize w:val="1"/>
      <w:tblStyleColBandSize w:val="1"/>
      <w:tblCellMar>
        <w:top w:w="100" w:type="dxa"/>
        <w:left w:w="100" w:type="dxa"/>
        <w:bottom w:w="100" w:type="dxa"/>
        <w:right w:w="100" w:type="dxa"/>
      </w:tblCellMar>
    </w:tblPr>
  </w:style>
  <w:style w:type="table" w:styleId="Tablaconcuadrcula">
    <w:name w:val="Table Grid"/>
    <w:basedOn w:val="Tablanormal"/>
    <w:pPr>
      <w:suppressAutoHyphens/>
      <w:spacing w:line="240" w:lineRule="auto"/>
      <w:ind w:left="-1" w:leftChars="-1" w:hanging="1" w:hangingChars="1"/>
      <w:textDirection w:val="btLr"/>
      <w:textAlignment w:val="top"/>
      <w:outlineLvl w:val="0"/>
    </w:pPr>
    <w:rPr>
      <w:position w:val="-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qFormat/>
    <w:pPr>
      <w:spacing w:line="240" w:lineRule="auto"/>
    </w:pPr>
  </w:style>
  <w:style w:type="character" w:styleId="EncabezadoCar" w:customStyle="1">
    <w:name w:val="Encabezado Car"/>
    <w:basedOn w:val="Fuentedeprrafopredeter"/>
    <w:rPr>
      <w:w w:val="100"/>
      <w:position w:val="-1"/>
      <w:effect w:val="none"/>
      <w:vertAlign w:val="baseline"/>
      <w:cs w:val="0"/>
      <w:em w:val="none"/>
    </w:rPr>
  </w:style>
  <w:style w:type="paragraph" w:styleId="Piedepgina">
    <w:name w:val="footer"/>
    <w:basedOn w:val="Normal"/>
    <w:qFormat/>
    <w:pPr>
      <w:spacing w:line="240" w:lineRule="auto"/>
    </w:pPr>
  </w:style>
  <w:style w:type="character" w:styleId="PiedepginaCar" w:customStyle="1">
    <w:name w:val="Pie de página Car"/>
    <w:basedOn w:val="Fuentedeprrafopredeter"/>
    <w:rPr>
      <w:w w:val="100"/>
      <w:position w:val="-1"/>
      <w:effect w:val="none"/>
      <w:vertAlign w:val="baseline"/>
      <w:cs w:val="0"/>
      <w:em w:val="none"/>
    </w:rPr>
  </w:style>
  <w:style w:type="paragraph" w:styleId="NormalWeb">
    <w:name w:val="Normal (Web)"/>
    <w:basedOn w:val="Normal"/>
    <w:qFormat/>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rPr>
      <w:rFonts w:ascii="Arial" w:hAnsi="Arial"/>
      <w:b/>
      <w:w w:val="100"/>
      <w:position w:val="-1"/>
      <w:sz w:val="24"/>
      <w:szCs w:val="24"/>
      <w:effect w:val="none"/>
      <w:vertAlign w:val="baseline"/>
      <w:cs w:val="0"/>
      <w:em w:val="none"/>
      <w:lang w:eastAsia="es-ES"/>
    </w:rPr>
  </w:style>
  <w:style w:type="table" w:styleId="Listavistosa-nfasis1">
    <w:name w:val="Colorful List Accent 1"/>
    <w:basedOn w:val="Tablanormal"/>
    <w:qFormat/>
    <w:pPr>
      <w:suppressAutoHyphens/>
      <w:spacing w:line="240" w:lineRule="auto"/>
      <w:ind w:left="-1" w:leftChars="-1" w:hanging="1" w:hangingChars="1"/>
      <w:textDirection w:val="btLr"/>
      <w:textAlignment w:val="top"/>
      <w:outlineLvl w:val="0"/>
    </w:pPr>
    <w:rPr>
      <w:b/>
      <w:position w:val="-1"/>
      <w:sz w:val="24"/>
      <w:szCs w:val="24"/>
      <w:lang w:eastAsia="es-ES"/>
    </w:rPr>
    <w:tblPr>
      <w:tblStyleRowBandSize w:val="1"/>
      <w:tblStyleColBandSize w:val="1"/>
    </w:tblPr>
  </w:style>
  <w:style w:type="paragraph" w:styleId="Prrafodelista">
    <w:name w:val="List Paragraph"/>
    <w:basedOn w:val="Normal"/>
    <w:pPr>
      <w:ind w:left="720"/>
      <w:contextualSpacing/>
    </w:pPr>
  </w:style>
  <w:style w:type="character" w:styleId="Hipervnculo">
    <w:name w:val="Hyperlink"/>
    <w:qFormat/>
    <w:rPr>
      <w:color w:val="0000FF"/>
      <w:w w:val="100"/>
      <w:position w:val="-1"/>
      <w:u w:val="single"/>
      <w:effect w:val="none"/>
      <w:vertAlign w:val="baseline"/>
      <w:cs w:val="0"/>
      <w:em w:val="none"/>
    </w:rPr>
  </w:style>
  <w:style w:type="character" w:styleId="Mencinsinresolver1" w:customStyle="1">
    <w:name w:val="Mención sin resolver1"/>
    <w:qFormat/>
    <w:rPr>
      <w:color w:val="605E5C"/>
      <w:w w:val="100"/>
      <w:position w:val="-1"/>
      <w:effect w:val="none"/>
      <w:shd w:val="clear" w:color="auto" w:fill="E1DFDD"/>
      <w:vertAlign w:val="baseline"/>
      <w:cs w:val="0"/>
      <w:em w:val="none"/>
    </w:rPr>
  </w:style>
  <w:style w:type="character" w:styleId="Hipervnculovisitado">
    <w:name w:val="FollowedHyperlink"/>
    <w:qFormat/>
    <w:rPr>
      <w:color w:val="800080"/>
      <w:w w:val="100"/>
      <w:position w:val="-1"/>
      <w:u w:val="single"/>
      <w:effect w:val="none"/>
      <w:vertAlign w:val="baseline"/>
      <w:cs w:val="0"/>
      <w:em w:val="none"/>
    </w:rPr>
  </w:style>
  <w:style w:type="paragraph" w:styleId="Textodeglobo">
    <w:name w:val="Balloon Text"/>
    <w:basedOn w:val="Normal"/>
    <w:qFormat/>
    <w:pPr>
      <w:spacing w:line="240" w:lineRule="auto"/>
    </w:pPr>
    <w:rPr>
      <w:rFonts w:ascii="Times New Roman" w:hAnsi="Times New Roman" w:cs="Times New Roman"/>
      <w:sz w:val="18"/>
      <w:szCs w:val="18"/>
    </w:rPr>
  </w:style>
  <w:style w:type="character" w:styleId="TextodegloboCar" w:customStyle="1">
    <w:name w:val="Texto de globo Car"/>
    <w:rPr>
      <w:rFonts w:ascii="Times New Roman" w:hAnsi="Times New Roman" w:cs="Times New Roman"/>
      <w:w w:val="100"/>
      <w:position w:val="-1"/>
      <w:sz w:val="18"/>
      <w:szCs w:val="18"/>
      <w:effect w:val="none"/>
      <w:vertAlign w:val="baseline"/>
      <w:cs w:val="0"/>
      <w:em w:val="none"/>
    </w:rPr>
  </w:style>
  <w:style w:type="character" w:styleId="Refdecomentario">
    <w:name w:val="annotation reference"/>
    <w:qFormat/>
    <w:rPr>
      <w:w w:val="100"/>
      <w:position w:val="-1"/>
      <w:sz w:val="16"/>
      <w:szCs w:val="16"/>
      <w:effect w:val="none"/>
      <w:vertAlign w:val="baseline"/>
      <w:cs w:val="0"/>
      <w:em w:val="none"/>
    </w:rPr>
  </w:style>
  <w:style w:type="paragraph" w:styleId="Textocomentario">
    <w:name w:val="annotation text"/>
    <w:basedOn w:val="Normal"/>
    <w:qFormat/>
    <w:pPr>
      <w:spacing w:line="240" w:lineRule="auto"/>
    </w:pPr>
    <w:rPr>
      <w:sz w:val="20"/>
      <w:szCs w:val="20"/>
    </w:rPr>
  </w:style>
  <w:style w:type="character" w:styleId="TextocomentarioCar" w:customStyle="1">
    <w:name w:val="Texto comentario Car"/>
    <w:rPr>
      <w:w w:val="100"/>
      <w:position w:val="-1"/>
      <w:sz w:val="20"/>
      <w:szCs w:val="20"/>
      <w:effect w:val="none"/>
      <w:vertAlign w:val="baseline"/>
      <w:cs w:val="0"/>
      <w:em w:val="none"/>
    </w:rPr>
  </w:style>
  <w:style w:type="paragraph" w:styleId="Asuntodelcomentario">
    <w:name w:val="annotation subject"/>
    <w:basedOn w:val="Textocomentario"/>
    <w:next w:val="Textocomentario"/>
    <w:qFormat/>
    <w:rPr>
      <w:b/>
      <w:bCs/>
    </w:rPr>
  </w:style>
  <w:style w:type="character" w:styleId="AsuntodelcomentarioCar" w:customStyle="1">
    <w:name w:val="Asunto del comentario Car"/>
    <w:rPr>
      <w:b/>
      <w:bCs/>
      <w:w w:val="100"/>
      <w:position w:val="-1"/>
      <w:sz w:val="20"/>
      <w:szCs w:val="20"/>
      <w:effect w:val="none"/>
      <w:vertAlign w:val="baseline"/>
      <w:cs w:val="0"/>
      <w:em w:val="none"/>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c"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d"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e"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f"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f0"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f1"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f2" w:customStyle="1">
    <w:basedOn w:val="TableNormal0"/>
    <w:pPr>
      <w:spacing w:line="240" w:lineRule="auto"/>
    </w:pPr>
    <w:rPr>
      <w:b/>
      <w:sz w:val="24"/>
      <w:szCs w:val="24"/>
    </w:rPr>
    <w:tblPr>
      <w:tblStyleRowBandSize w:val="1"/>
      <w:tblStyleColBandSize w:val="1"/>
      <w:tblCellMar>
        <w:left w:w="115" w:type="dxa"/>
        <w:right w:w="115" w:type="dxa"/>
      </w:tblCellMar>
    </w:tblPr>
  </w:style>
  <w:style w:type="table" w:styleId="af3" w:customStyle="1">
    <w:basedOn w:val="TableNormal0"/>
    <w:pPr>
      <w:spacing w:line="240" w:lineRule="auto"/>
    </w:pPr>
    <w:rPr>
      <w:b/>
      <w:sz w:val="24"/>
      <w:szCs w:val="24"/>
    </w:rPr>
    <w:tblPr>
      <w:tblStyleRowBandSize w:val="1"/>
      <w:tblStyleColBandSize w:val="1"/>
      <w:tblCellMar>
        <w:left w:w="115" w:type="dxa"/>
        <w:right w:w="115" w:type="dxa"/>
      </w:tblCellMar>
    </w:tblPr>
  </w:style>
  <w:style w:type="character" w:styleId="Mencinsinresolver">
    <w:name w:val="Unresolved Mention"/>
    <w:qFormat/>
    <w:rPr>
      <w:color w:val="605E5C"/>
      <w:w w:val="100"/>
      <w:position w:val="-1"/>
      <w:effect w:val="none"/>
      <w:shd w:val="clear" w:color="auto" w:fill="E1DFDD"/>
      <w:vertAlign w:val="baseline"/>
      <w:cs w:val="0"/>
      <w:em w:val="none"/>
    </w:rPr>
  </w:style>
  <w:style w:type="paragraph" w:styleId="Revisin">
    <w:name w:val="Revision"/>
    <w:pPr>
      <w:suppressAutoHyphens/>
      <w:spacing w:line="1" w:lineRule="atLeast"/>
      <w:ind w:left="-1" w:leftChars="-1" w:hanging="1" w:hangingChars="1"/>
      <w:textDirection w:val="btLr"/>
      <w:textAlignment w:val="top"/>
      <w:outlineLvl w:val="0"/>
    </w:pPr>
    <w:rPr>
      <w:position w:val="-1"/>
    </w:rPr>
  </w:style>
  <w:style w:type="table" w:styleId="af4" w:customStyle="1">
    <w:basedOn w:val="TableNormal0"/>
    <w:tblPr>
      <w:tblStyleRowBandSize w:val="1"/>
      <w:tblStyleColBandSize w:val="1"/>
      <w:tblCellMar>
        <w:left w:w="115" w:type="dxa"/>
        <w:right w:w="115" w:type="dxa"/>
      </w:tblCellMar>
    </w:tblPr>
  </w:style>
  <w:style w:type="table" w:styleId="af5" w:customStyle="1">
    <w:basedOn w:val="TableNormal0"/>
    <w:tblPr>
      <w:tblStyleRowBandSize w:val="1"/>
      <w:tblStyleColBandSize w:val="1"/>
      <w:tblCellMar>
        <w:left w:w="115" w:type="dxa"/>
        <w:right w:w="115" w:type="dxa"/>
      </w:tblCellMar>
    </w:tblPr>
  </w:style>
  <w:style w:type="table" w:styleId="af6" w:customStyle="1">
    <w:basedOn w:val="TableNormal0"/>
    <w:tblPr>
      <w:tblStyleRowBandSize w:val="1"/>
      <w:tblStyleColBandSize w:val="1"/>
      <w:tblCellMar>
        <w:left w:w="115" w:type="dxa"/>
        <w:right w:w="115" w:type="dxa"/>
      </w:tblCellMar>
    </w:tblPr>
  </w:style>
  <w:style w:type="table" w:styleId="af7" w:customStyle="1">
    <w:basedOn w:val="TableNormal0"/>
    <w:tblPr>
      <w:tblStyleRowBandSize w:val="1"/>
      <w:tblStyleColBandSize w:val="1"/>
      <w:tblCellMar>
        <w:left w:w="115" w:type="dxa"/>
        <w:right w:w="115" w:type="dxa"/>
      </w:tblCellMar>
    </w:tblPr>
  </w:style>
  <w:style w:type="table" w:styleId="af8" w:customStyle="1">
    <w:basedOn w:val="TableNormal0"/>
    <w:tblPr>
      <w:tblStyleRowBandSize w:val="1"/>
      <w:tblStyleColBandSize w:val="1"/>
      <w:tblCellMar>
        <w:left w:w="70" w:type="dxa"/>
        <w:right w:w="70" w:type="dxa"/>
      </w:tblCellMar>
    </w:tblPr>
  </w:style>
  <w:style w:type="table" w:styleId="af9" w:customStyle="1">
    <w:basedOn w:val="TableNormal0"/>
    <w:tblPr>
      <w:tblStyleRowBandSize w:val="1"/>
      <w:tblStyleColBandSize w:val="1"/>
      <w:tblCellMar>
        <w:left w:w="70" w:type="dxa"/>
        <w:right w:w="70" w:type="dxa"/>
      </w:tblCellMar>
    </w:tblPr>
  </w:style>
  <w:style w:type="table" w:styleId="afa" w:customStyle="1">
    <w:basedOn w:val="TableNormal0"/>
    <w:tblPr>
      <w:tblStyleRowBandSize w:val="1"/>
      <w:tblStyleColBandSize w:val="1"/>
      <w:tblCellMar>
        <w:left w:w="108" w:type="dxa"/>
        <w:right w:w="108" w:type="dxa"/>
      </w:tblCellMar>
    </w:tblPr>
  </w:style>
  <w:style w:type="table" w:styleId="afb" w:customStyle="1">
    <w:basedOn w:val="TableNormal0"/>
    <w:tblPr>
      <w:tblStyleRowBandSize w:val="1"/>
      <w:tblStyleColBandSize w:val="1"/>
      <w:tblCellMar>
        <w:left w:w="108" w:type="dxa"/>
        <w:right w:w="108" w:type="dxa"/>
      </w:tblCellMar>
    </w:tblPr>
  </w:style>
  <w:style w:type="table" w:styleId="afc" w:customStyle="1">
    <w:basedOn w:val="TableNormal0"/>
    <w:tblPr>
      <w:tblStyleRowBandSize w:val="1"/>
      <w:tblStyleColBandSize w:val="1"/>
      <w:tblCellMar>
        <w:left w:w="70" w:type="dxa"/>
        <w:right w:w="70" w:type="dxa"/>
      </w:tblCellMar>
    </w:tblPr>
  </w:style>
  <w:style w:type="table" w:styleId="afd" w:customStyle="1">
    <w:basedOn w:val="TableNormal0"/>
    <w:tblPr>
      <w:tblStyleRowBandSize w:val="1"/>
      <w:tblStyleColBandSize w:val="1"/>
      <w:tblCellMar>
        <w:left w:w="108" w:type="dxa"/>
        <w:right w:w="108" w:type="dxa"/>
      </w:tblCellMar>
    </w:tblPr>
  </w:style>
  <w:style w:type="table" w:styleId="afe" w:customStyle="1">
    <w:basedOn w:val="TableNormal0"/>
    <w:tblPr>
      <w:tblStyleRowBandSize w:val="1"/>
      <w:tblStyleColBandSize w:val="1"/>
      <w:tblCellMar>
        <w:left w:w="108" w:type="dxa"/>
        <w:right w:w="108" w:type="dxa"/>
      </w:tblCellMar>
    </w:tblPr>
  </w:style>
  <w:style w:type="table" w:styleId="aff" w:customStyle="1">
    <w:basedOn w:val="TableNormal0"/>
    <w:tblPr>
      <w:tblStyleRowBandSize w:val="1"/>
      <w:tblStyleColBandSize w:val="1"/>
      <w:tblCellMar>
        <w:left w:w="108" w:type="dxa"/>
        <w:right w:w="108" w:type="dxa"/>
      </w:tblCellMar>
    </w:tblPr>
  </w:style>
  <w:style w:type="table" w:styleId="aff0" w:customStyle="1">
    <w:basedOn w:val="TableNormal0"/>
    <w:tblPr>
      <w:tblStyleRowBandSize w:val="1"/>
      <w:tblStyleColBandSize w:val="1"/>
      <w:tblCellMar>
        <w:left w:w="108" w:type="dxa"/>
        <w:right w:w="108" w:type="dxa"/>
      </w:tblCellMar>
    </w:tblPr>
  </w:style>
  <w:style w:type="table" w:styleId="aff1" w:customStyle="1">
    <w:basedOn w:val="TableNormal0"/>
    <w:tblPr>
      <w:tblStyleRowBandSize w:val="1"/>
      <w:tblStyleColBandSize w:val="1"/>
      <w:tblCellMar>
        <w:left w:w="108" w:type="dxa"/>
        <w:right w:w="108" w:type="dxa"/>
      </w:tblCellMar>
    </w:tblPr>
  </w:style>
  <w:style w:type="table" w:styleId="aff2" w:customStyle="1">
    <w:basedOn w:val="TableNormal0"/>
    <w:tblPr>
      <w:tblStyleRowBandSize w:val="1"/>
      <w:tblStyleColBandSize w:val="1"/>
      <w:tblCellMar>
        <w:left w:w="108" w:type="dxa"/>
        <w:right w:w="108" w:type="dxa"/>
      </w:tblCellMar>
    </w:tblPr>
  </w:style>
  <w:style w:type="table" w:styleId="aff3" w:customStyle="1">
    <w:basedOn w:val="TableNormal0"/>
    <w:tblPr>
      <w:tblStyleRowBandSize w:val="1"/>
      <w:tblStyleColBandSize w:val="1"/>
      <w:tblCellMar>
        <w:left w:w="108" w:type="dxa"/>
        <w:right w:w="108" w:type="dxa"/>
      </w:tblCellMar>
    </w:tblPr>
  </w:style>
  <w:style w:type="table" w:styleId="aff4" w:customStyle="1">
    <w:basedOn w:val="TableNormal0"/>
    <w:tblPr>
      <w:tblStyleRowBandSize w:val="1"/>
      <w:tblStyleColBandSize w:val="1"/>
      <w:tblCellMar>
        <w:left w:w="108" w:type="dxa"/>
        <w:right w:w="108" w:type="dxa"/>
      </w:tblCellMar>
    </w:tblPr>
  </w:style>
  <w:style w:type="table" w:styleId="aff5" w:customStyle="1">
    <w:basedOn w:val="TableNormal0"/>
    <w:tblPr>
      <w:tblStyleRowBandSize w:val="1"/>
      <w:tblStyleColBandSize w:val="1"/>
      <w:tblCellMar>
        <w:left w:w="108" w:type="dxa"/>
        <w:right w:w="108" w:type="dxa"/>
      </w:tblCellMar>
    </w:tblPr>
  </w:style>
  <w:style w:type="table" w:styleId="aff6" w:customStyle="1">
    <w:basedOn w:val="TableNormal0"/>
    <w:tblPr>
      <w:tblStyleRowBandSize w:val="1"/>
      <w:tblStyleColBandSize w:val="1"/>
      <w:tblCellMar>
        <w:left w:w="108" w:type="dxa"/>
        <w:right w:w="108" w:type="dxa"/>
      </w:tblCellMar>
    </w:tblPr>
  </w:style>
  <w:style w:type="table" w:styleId="aff7" w:customStyle="1">
    <w:basedOn w:val="TableNormal0"/>
    <w:tblPr>
      <w:tblStyleRowBandSize w:val="1"/>
      <w:tblStyleColBandSize w:val="1"/>
      <w:tblCellMar>
        <w:left w:w="108" w:type="dxa"/>
        <w:right w:w="108" w:type="dxa"/>
      </w:tblCellMar>
    </w:tblPr>
  </w:style>
  <w:style w:type="table" w:styleId="aff8" w:customStyle="1">
    <w:basedOn w:val="TableNormal0"/>
    <w:tblPr>
      <w:tblStyleRowBandSize w:val="1"/>
      <w:tblStyleColBandSize w:val="1"/>
      <w:tblCellMar>
        <w:left w:w="108" w:type="dxa"/>
        <w:right w:w="108" w:type="dxa"/>
      </w:tblCellMar>
    </w:tblPr>
  </w:style>
  <w:style w:type="table" w:styleId="aff9" w:customStyle="1">
    <w:basedOn w:val="TableNormal0"/>
    <w:tblPr>
      <w:tblStyleRowBandSize w:val="1"/>
      <w:tblStyleColBandSize w:val="1"/>
      <w:tblCellMar>
        <w:left w:w="108" w:type="dxa"/>
        <w:right w:w="108" w:type="dxa"/>
      </w:tblCellMar>
    </w:tblPr>
  </w:style>
  <w:style w:type="table" w:styleId="affa" w:customStyle="1">
    <w:basedOn w:val="TableNormal0"/>
    <w:tblPr>
      <w:tblStyleRowBandSize w:val="1"/>
      <w:tblStyleColBandSize w:val="1"/>
      <w:tblCellMar>
        <w:left w:w="70" w:type="dxa"/>
        <w:right w:w="70" w:type="dxa"/>
      </w:tblCellMar>
    </w:tblPr>
  </w:style>
  <w:style w:type="table" w:styleId="affb" w:customStyle="1">
    <w:basedOn w:val="TableNormal0"/>
    <w:tblPr>
      <w:tblStyleRowBandSize w:val="1"/>
      <w:tblStyleColBandSize w:val="1"/>
      <w:tblCellMar>
        <w:left w:w="108" w:type="dxa"/>
        <w:right w:w="108" w:type="dxa"/>
      </w:tblCellMar>
    </w:tblPr>
  </w:style>
  <w:style w:type="table" w:styleId="affc" w:customStyle="1">
    <w:basedOn w:val="TableNormal0"/>
    <w:tblPr>
      <w:tblStyleRowBandSize w:val="1"/>
      <w:tblStyleColBandSize w:val="1"/>
      <w:tblCellMar>
        <w:left w:w="108" w:type="dxa"/>
        <w:right w:w="108" w:type="dxa"/>
      </w:tblCellMar>
    </w:tblPr>
  </w:style>
  <w:style w:type="table" w:styleId="affd" w:customStyle="1">
    <w:basedOn w:val="TableNormal0"/>
    <w:tblPr>
      <w:tblStyleRowBandSize w:val="1"/>
      <w:tblStyleColBandSize w:val="1"/>
      <w:tblCellMar>
        <w:left w:w="70" w:type="dxa"/>
        <w:right w:w="70" w:type="dxa"/>
      </w:tblCellMar>
    </w:tblPr>
  </w:style>
  <w:style w:type="table" w:styleId="affe" w:customStyle="1">
    <w:basedOn w:val="TableNormal0"/>
    <w:tblPr>
      <w:tblStyleRowBandSize w:val="1"/>
      <w:tblStyleColBandSize w:val="1"/>
      <w:tblCellMar>
        <w:left w:w="108" w:type="dxa"/>
        <w:right w:w="108" w:type="dxa"/>
      </w:tblCellMar>
    </w:tblPr>
  </w:style>
  <w:style w:type="table" w:styleId="afff" w:customStyle="1">
    <w:basedOn w:val="TableNormal0"/>
    <w:tblPr>
      <w:tblStyleRowBandSize w:val="1"/>
      <w:tblStyleColBandSize w:val="1"/>
      <w:tblCellMar>
        <w:left w:w="108" w:type="dxa"/>
        <w:right w:w="108" w:type="dxa"/>
      </w:tblCellMar>
    </w:tblPr>
  </w:style>
  <w:style w:type="table" w:styleId="afff0" w:customStyle="1">
    <w:basedOn w:val="TableNormal0"/>
    <w:tblPr>
      <w:tblStyleRowBandSize w:val="1"/>
      <w:tblStyleColBandSize w:val="1"/>
      <w:tblCellMar>
        <w:left w:w="108" w:type="dxa"/>
        <w:right w:w="108" w:type="dxa"/>
      </w:tblCellMar>
    </w:tblPr>
  </w:style>
  <w:style w:type="table" w:styleId="afff1" w:customStyle="1">
    <w:basedOn w:val="TableNormal0"/>
    <w:tblPr>
      <w:tblStyleRowBandSize w:val="1"/>
      <w:tblStyleColBandSize w:val="1"/>
      <w:tblCellMar>
        <w:left w:w="108" w:type="dxa"/>
        <w:right w:w="108" w:type="dxa"/>
      </w:tblCellMar>
    </w:tblPr>
  </w:style>
  <w:style w:type="table" w:styleId="afff2" w:customStyle="1">
    <w:basedOn w:val="TableNormal0"/>
    <w:tblPr>
      <w:tblStyleRowBandSize w:val="1"/>
      <w:tblStyleColBandSize w:val="1"/>
      <w:tblCellMar>
        <w:left w:w="108" w:type="dxa"/>
        <w:right w:w="108" w:type="dxa"/>
      </w:tblCellMar>
    </w:tblPr>
  </w:style>
  <w:style w:type="table" w:styleId="afff3" w:customStyle="1">
    <w:basedOn w:val="TableNormal0"/>
    <w:tblPr>
      <w:tblStyleRowBandSize w:val="1"/>
      <w:tblStyleColBandSize w:val="1"/>
      <w:tblCellMar>
        <w:left w:w="108" w:type="dxa"/>
        <w:right w:w="108" w:type="dxa"/>
      </w:tblCellMar>
    </w:tblPr>
  </w:style>
  <w:style w:type="table" w:styleId="afff4" w:customStyle="1">
    <w:basedOn w:val="TableNormal0"/>
    <w:tblPr>
      <w:tblStyleRowBandSize w:val="1"/>
      <w:tblStyleColBandSize w:val="1"/>
      <w:tblCellMar>
        <w:left w:w="108" w:type="dxa"/>
        <w:right w:w="108" w:type="dxa"/>
      </w:tblCellMar>
    </w:tblPr>
  </w:style>
  <w:style w:type="table" w:styleId="afff5" w:customStyle="1">
    <w:basedOn w:val="TableNormal0"/>
    <w:tblPr>
      <w:tblStyleRowBandSize w:val="1"/>
      <w:tblStyleColBandSize w:val="1"/>
      <w:tblCellMar>
        <w:left w:w="108" w:type="dxa"/>
        <w:right w:w="108" w:type="dxa"/>
      </w:tblCellMar>
    </w:tblPr>
  </w:style>
  <w:style w:type="table" w:styleId="afff6" w:customStyle="1">
    <w:basedOn w:val="TableNormal0"/>
    <w:tblPr>
      <w:tblStyleRowBandSize w:val="1"/>
      <w:tblStyleColBandSize w:val="1"/>
      <w:tblCellMar>
        <w:left w:w="108" w:type="dxa"/>
        <w:right w:w="108" w:type="dxa"/>
      </w:tblCellMar>
    </w:tblPr>
  </w:style>
  <w:style w:type="table" w:styleId="afff7" w:customStyle="1">
    <w:basedOn w:val="TableNormal0"/>
    <w:tblPr>
      <w:tblStyleRowBandSize w:val="1"/>
      <w:tblStyleColBandSize w:val="1"/>
      <w:tblCellMar>
        <w:left w:w="108" w:type="dxa"/>
        <w:right w:w="108" w:type="dxa"/>
      </w:tblCellMar>
    </w:tblPr>
  </w:style>
  <w:style w:type="table" w:styleId="afff8" w:customStyle="1">
    <w:basedOn w:val="TableNormal0"/>
    <w:tblPr>
      <w:tblStyleRowBandSize w:val="1"/>
      <w:tblStyleColBandSize w:val="1"/>
      <w:tblCellMar>
        <w:left w:w="108" w:type="dxa"/>
        <w:right w:w="108" w:type="dxa"/>
      </w:tblCellMar>
    </w:tblPr>
  </w:style>
  <w:style w:type="table" w:styleId="afff9" w:customStyle="1">
    <w:basedOn w:val="TableNormal0"/>
    <w:tblPr>
      <w:tblStyleRowBandSize w:val="1"/>
      <w:tblStyleColBandSize w:val="1"/>
      <w:tblCellMar>
        <w:left w:w="70" w:type="dxa"/>
        <w:right w:w="70" w:type="dxa"/>
      </w:tblCellMar>
    </w:tblPr>
  </w:style>
  <w:style w:type="table" w:styleId="afffa" w:customStyle="1">
    <w:basedOn w:val="TableNormal0"/>
    <w:tblPr>
      <w:tblStyleRowBandSize w:val="1"/>
      <w:tblStyleColBandSize w:val="1"/>
      <w:tblCellMar>
        <w:left w:w="70" w:type="dxa"/>
        <w:right w:w="70" w:type="dxa"/>
      </w:tblCellMar>
    </w:tblPr>
  </w:style>
  <w:style w:type="table" w:styleId="afffb" w:customStyle="1">
    <w:basedOn w:val="TableNormal0"/>
    <w:tblPr>
      <w:tblStyleRowBandSize w:val="1"/>
      <w:tblStyleColBandSize w:val="1"/>
      <w:tblCellMar>
        <w:left w:w="108" w:type="dxa"/>
        <w:right w:w="108" w:type="dxa"/>
      </w:tblCellMar>
    </w:tblPr>
  </w:style>
  <w:style w:type="table" w:styleId="afffc" w:customStyle="1">
    <w:basedOn w:val="TableNormal0"/>
    <w:tblPr>
      <w:tblStyleRowBandSize w:val="1"/>
      <w:tblStyleColBandSize w:val="1"/>
      <w:tblCellMar>
        <w:left w:w="108" w:type="dxa"/>
        <w:right w:w="108" w:type="dxa"/>
      </w:tblCellMar>
    </w:tblPr>
  </w:style>
  <w:style w:type="table" w:styleId="afffd" w:customStyle="1">
    <w:basedOn w:val="TableNormal0"/>
    <w:tblPr>
      <w:tblStyleRowBandSize w:val="1"/>
      <w:tblStyleColBandSize w:val="1"/>
      <w:tblCellMar>
        <w:left w:w="70" w:type="dxa"/>
        <w:right w:w="70" w:type="dxa"/>
      </w:tblCellMar>
    </w:tblPr>
  </w:style>
  <w:style w:type="table" w:styleId="afffe" w:customStyle="1">
    <w:basedOn w:val="TableNormal0"/>
    <w:tblPr>
      <w:tblStyleRowBandSize w:val="1"/>
      <w:tblStyleColBandSize w:val="1"/>
      <w:tblCellMar>
        <w:left w:w="108" w:type="dxa"/>
        <w:right w:w="108" w:type="dxa"/>
      </w:tblCellMar>
    </w:tblPr>
  </w:style>
  <w:style w:type="table" w:styleId="affff" w:customStyle="1">
    <w:basedOn w:val="TableNormal0"/>
    <w:tblPr>
      <w:tblStyleRowBandSize w:val="1"/>
      <w:tblStyleColBandSize w:val="1"/>
      <w:tblCellMar>
        <w:left w:w="108" w:type="dxa"/>
        <w:right w:w="108" w:type="dxa"/>
      </w:tblCellMar>
    </w:tblPr>
  </w:style>
  <w:style w:type="table" w:styleId="affff0" w:customStyle="1">
    <w:basedOn w:val="TableNormal0"/>
    <w:tblPr>
      <w:tblStyleRowBandSize w:val="1"/>
      <w:tblStyleColBandSize w:val="1"/>
      <w:tblCellMar>
        <w:left w:w="108" w:type="dxa"/>
        <w:right w:w="108" w:type="dxa"/>
      </w:tblCellMar>
    </w:tblPr>
  </w:style>
  <w:style w:type="table" w:styleId="affff1" w:customStyle="1">
    <w:basedOn w:val="TableNormal0"/>
    <w:tblPr>
      <w:tblStyleRowBandSize w:val="1"/>
      <w:tblStyleColBandSize w:val="1"/>
      <w:tblCellMar>
        <w:left w:w="108" w:type="dxa"/>
        <w:right w:w="108" w:type="dxa"/>
      </w:tblCellMar>
    </w:tblPr>
  </w:style>
  <w:style w:type="table" w:styleId="affff2" w:customStyle="1">
    <w:basedOn w:val="TableNormal0"/>
    <w:tblPr>
      <w:tblStyleRowBandSize w:val="1"/>
      <w:tblStyleColBandSize w:val="1"/>
      <w:tblCellMar>
        <w:left w:w="70" w:type="dxa"/>
        <w:right w:w="70" w:type="dxa"/>
      </w:tblCellMar>
    </w:tblPr>
  </w:style>
  <w:style w:type="table" w:styleId="affff3" w:customStyle="1">
    <w:basedOn w:val="TableNormal0"/>
    <w:tblPr>
      <w:tblStyleRowBandSize w:val="1"/>
      <w:tblStyleColBandSize w:val="1"/>
      <w:tblCellMar>
        <w:left w:w="70" w:type="dxa"/>
        <w:right w:w="70" w:type="dxa"/>
      </w:tblCellMar>
    </w:tblPr>
  </w:style>
  <w:style w:type="table" w:styleId="affff4" w:customStyle="1">
    <w:basedOn w:val="TableNormal0"/>
    <w:tblPr>
      <w:tblStyleRowBandSize w:val="1"/>
      <w:tblStyleColBandSize w:val="1"/>
      <w:tblCellMar>
        <w:left w:w="108" w:type="dxa"/>
        <w:right w:w="108" w:type="dxa"/>
      </w:tblCellMar>
    </w:tblPr>
  </w:style>
  <w:style w:type="table" w:styleId="affff5" w:customStyle="1">
    <w:basedOn w:val="TableNormal0"/>
    <w:tblPr>
      <w:tblStyleRowBandSize w:val="1"/>
      <w:tblStyleColBandSize w:val="1"/>
      <w:tblCellMar>
        <w:left w:w="108" w:type="dxa"/>
        <w:right w:w="108" w:type="dxa"/>
      </w:tblCellMar>
    </w:tblPr>
  </w:style>
  <w:style w:type="table" w:styleId="affff6" w:customStyle="1">
    <w:basedOn w:val="TableNormal0"/>
    <w:tblPr>
      <w:tblStyleRowBandSize w:val="1"/>
      <w:tblStyleColBandSize w:val="1"/>
      <w:tblCellMar>
        <w:left w:w="115" w:type="dxa"/>
        <w:right w:w="115" w:type="dxa"/>
      </w:tblCellMar>
    </w:tblPr>
  </w:style>
  <w:style w:type="table" w:styleId="affff7" w:customStyle="1">
    <w:basedOn w:val="TableNormal0"/>
    <w:tblPr>
      <w:tblStyleRowBandSize w:val="1"/>
      <w:tblStyleColBandSize w:val="1"/>
      <w:tblCellMar>
        <w:left w:w="115" w:type="dxa"/>
        <w:right w:w="115" w:type="dxa"/>
      </w:tblCellMar>
    </w:tblPr>
  </w:style>
  <w:style w:type="table" w:styleId="affff8" w:customStyle="1">
    <w:basedOn w:val="TableNormal0"/>
    <w:tblPr>
      <w:tblStyleRowBandSize w:val="1"/>
      <w:tblStyleColBandSize w:val="1"/>
      <w:tblCellMar>
        <w:left w:w="115" w:type="dxa"/>
        <w:right w:w="115" w:type="dxa"/>
      </w:tblCellMar>
    </w:tblPr>
  </w:style>
  <w:style w:type="table" w:styleId="affff9" w:customStyle="1">
    <w:basedOn w:val="TableNormal0"/>
    <w:tblPr>
      <w:tblStyleRowBandSize w:val="1"/>
      <w:tblStyleColBandSize w:val="1"/>
      <w:tblCellMar>
        <w:left w:w="115" w:type="dxa"/>
        <w:right w:w="115" w:type="dxa"/>
      </w:tblCellMar>
    </w:tblPr>
  </w:style>
  <w:style w:type="table" w:styleId="affffa" w:customStyle="1">
    <w:basedOn w:val="TableNormal0"/>
    <w:tblPr>
      <w:tblStyleRowBandSize w:val="1"/>
      <w:tblStyleColBandSize w:val="1"/>
      <w:tblCellMar>
        <w:left w:w="115" w:type="dxa"/>
        <w:right w:w="115" w:type="dxa"/>
      </w:tblCellMar>
    </w:tblPr>
  </w:style>
  <w:style w:type="paragraph" w:styleId="Descripcin">
    <w:name w:val="caption"/>
    <w:basedOn w:val="Normal"/>
    <w:next w:val="Normal"/>
    <w:uiPriority w:val="35"/>
    <w:unhideWhenUsed/>
    <w:qFormat/>
    <w:rsid w:val="000B65C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emf"/><Relationship Id="rId34" Type="http://schemas.openxmlformats.org/officeDocument/2006/relationships/image" Target="media/image23.png"/><Relationship Id="rId42" Type="http://schemas.openxmlformats.org/officeDocument/2006/relationships/image" Target="media/image15.jpg"/><Relationship Id="rId47" Type="http://schemas.openxmlformats.org/officeDocument/2006/relationships/oleObject" Target="embeddings/Microsoft_PowerPoint_97-2003_Presentation4.ppt"/><Relationship Id="rId50" Type="http://schemas.openxmlformats.org/officeDocument/2006/relationships/image" Target="media/image22.jp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29.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30.png"/><Relationship Id="rId37" Type="http://schemas.openxmlformats.org/officeDocument/2006/relationships/image" Target="media/image20.png"/><Relationship Id="rId40" Type="http://schemas.openxmlformats.org/officeDocument/2006/relationships/image" Target="media/image14.emf"/><Relationship Id="rId45" Type="http://schemas.openxmlformats.org/officeDocument/2006/relationships/image" Target="media/image18.jpg"/><Relationship Id="rId53" Type="http://schemas.openxmlformats.org/officeDocument/2006/relationships/image" Target="media/image26.png"/><Relationship Id="rId58" Type="http://schemas.openxmlformats.org/officeDocument/2006/relationships/hyperlink" Target="https://definicion.de/operacion/"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5.emf"/><Relationship Id="rId14" Type="http://schemas.openxmlformats.org/officeDocument/2006/relationships/image" Target="media/image1.png"/><Relationship Id="rId22" Type="http://schemas.openxmlformats.org/officeDocument/2006/relationships/oleObject" Target="embeddings/Microsoft_PowerPoint_97-2003_Presentation1.ppt"/><Relationship Id="rId27" Type="http://schemas.openxmlformats.org/officeDocument/2006/relationships/image" Target="media/image11.emf"/><Relationship Id="rId30" Type="http://schemas.openxmlformats.org/officeDocument/2006/relationships/image" Target="media/image28.png"/><Relationship Id="rId35" Type="http://schemas.openxmlformats.org/officeDocument/2006/relationships/image" Target="media/image27.png"/><Relationship Id="rId43" Type="http://schemas.openxmlformats.org/officeDocument/2006/relationships/image" Target="media/image16.jpg"/><Relationship Id="rId48" Type="http://schemas.openxmlformats.org/officeDocument/2006/relationships/image" Target="media/image20.jpg"/><Relationship Id="rId56" Type="http://schemas.openxmlformats.org/officeDocument/2006/relationships/hyperlink" Target="https://www-alphaeditorialcloud-com.bdigital.sena.edu.co/reader/pensamiento-estrategico-concepto-impulsores-y-practica?location=21" TargetMode="External"/><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3.emf"/><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g"/><Relationship Id="rId25"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12.jpg"/><Relationship Id="rId46" Type="http://schemas.openxmlformats.org/officeDocument/2006/relationships/image" Target="media/image19.emf"/><Relationship Id="rId59" Type="http://schemas.openxmlformats.org/officeDocument/2006/relationships/hyperlink" Target="https://www.globalstd.com/blog/la-nueva-iso-31000-2018/" TargetMode="External"/><Relationship Id="rId20" Type="http://schemas.openxmlformats.org/officeDocument/2006/relationships/oleObject" Target="embeddings/Microsoft_PowerPoint_97-2003_Presentation.ppt"/><Relationship Id="rId41" Type="http://schemas.openxmlformats.org/officeDocument/2006/relationships/oleObject" Target="embeddings/Microsoft_PowerPoint_97-2003_Presentation3.ppt"/><Relationship Id="rId54" Type="http://schemas.openxmlformats.org/officeDocument/2006/relationships/hyperlink" Target="https://www-alphaeditorialcloud-com.bdigital.sena.edu.co/reader/configuracion-y-usos-de-un-mapa-de-procesos?location=11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jpg"/><Relationship Id="rId28" Type="http://schemas.openxmlformats.org/officeDocument/2006/relationships/oleObject" Target="embeddings/Microsoft_PowerPoint_97-2003_Presentation2.ppt"/><Relationship Id="rId36" Type="http://schemas.openxmlformats.org/officeDocument/2006/relationships/image" Target="media/image25.png"/><Relationship Id="rId49" Type="http://schemas.openxmlformats.org/officeDocument/2006/relationships/image" Target="media/image21.jpg"/><Relationship Id="rId57" Type="http://schemas.openxmlformats.org/officeDocument/2006/relationships/hyperlink" Target="https://elibro-net.bdigital.sena.edu.co/es/ereader/senavirtual/131885?prev=as&amp;as_all=GESTION__DEL__RIESGO&amp;as_all_op=unaccent__icontains" TargetMode="External"/><Relationship Id="rId10" Type="http://schemas.openxmlformats.org/officeDocument/2006/relationships/endnotes" Target="endnotes.xml"/><Relationship Id="rId31" Type="http://schemas.openxmlformats.org/officeDocument/2006/relationships/image" Target="media/image31.png"/><Relationship Id="rId44" Type="http://schemas.openxmlformats.org/officeDocument/2006/relationships/image" Target="media/image17.jpg"/><Relationship Id="rId52" Type="http://schemas.openxmlformats.org/officeDocument/2006/relationships/oleObject" Target="embeddings/Microsoft_PowerPoint_97-2003_Presentation5.ppt"/><Relationship Id="rId60" Type="http://schemas.openxmlformats.org/officeDocument/2006/relationships/hyperlink" Target="https://www-alphaeditorialcloud-com.bdigital.sena.edu.co/reader/configuracion-y-usos-de-un-mapa-de-procesos?location=10"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jpg"/><Relationship Id="rId39" Type="http://schemas.openxmlformats.org/officeDocument/2006/relationships/image" Target="media/image13.jp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8R4a5HQK6dEOggarEGyHzE7P3g==">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3D4547-425E-4942-900D-E69734A8202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F5D475D-6217-44E3-B624-82E00DA71C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A3DCD8-0524-402D-8A39-2065495FC016}">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Andrés Felipe Velandia Espitia</lastModifiedBy>
  <revision>26</revision>
  <dcterms:created xsi:type="dcterms:W3CDTF">2024-06-15T00:02:00.0000000Z</dcterms:created>
  <dcterms:modified xsi:type="dcterms:W3CDTF">2024-06-17T16:34:10.8459696Z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11577800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MediaServiceImageTags">
    <vt:lpwstr/>
  </property>
  <property fmtid="{D5CDD505-2E9C-101B-9397-08002B2CF9AE}" pid="16" name="MSIP_Label_fc111285-cafa-4fc9-8a9a-bd902089b24f_Enabled">
    <vt:lpwstr>true</vt:lpwstr>
  </property>
  <property fmtid="{D5CDD505-2E9C-101B-9397-08002B2CF9AE}" pid="17" name="MSIP_Label_fc111285-cafa-4fc9-8a9a-bd902089b24f_SetDate">
    <vt:lpwstr>2024-05-21T21:37:50Z</vt:lpwstr>
  </property>
  <property fmtid="{D5CDD505-2E9C-101B-9397-08002B2CF9AE}" pid="18" name="MSIP_Label_fc111285-cafa-4fc9-8a9a-bd902089b24f_Method">
    <vt:lpwstr>Privileged</vt:lpwstr>
  </property>
  <property fmtid="{D5CDD505-2E9C-101B-9397-08002B2CF9AE}" pid="19" name="MSIP_Label_fc111285-cafa-4fc9-8a9a-bd902089b24f_Name">
    <vt:lpwstr>Public</vt:lpwstr>
  </property>
  <property fmtid="{D5CDD505-2E9C-101B-9397-08002B2CF9AE}" pid="20" name="MSIP_Label_fc111285-cafa-4fc9-8a9a-bd902089b24f_SiteId">
    <vt:lpwstr>cbc2c381-2f2e-4d93-91d1-506c9316ace7</vt:lpwstr>
  </property>
  <property fmtid="{D5CDD505-2E9C-101B-9397-08002B2CF9AE}" pid="21" name="MSIP_Label_fc111285-cafa-4fc9-8a9a-bd902089b24f_ActionId">
    <vt:lpwstr>f804b6c2-aca5-4c36-9b82-1e1ccc9384b9</vt:lpwstr>
  </property>
  <property fmtid="{D5CDD505-2E9C-101B-9397-08002B2CF9AE}" pid="22" name="MSIP_Label_fc111285-cafa-4fc9-8a9a-bd902089b24f_ContentBits">
    <vt:lpwstr>0</vt:lpwstr>
  </property>
</Properties>
</file>